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8F9211" w14:textId="0976F7A3" w:rsidR="0093106C" w:rsidRPr="00F24055" w:rsidRDefault="00816509" w:rsidP="00816509">
      <w:pPr>
        <w:pStyle w:val="Title"/>
        <w:spacing w:line="360" w:lineRule="auto"/>
        <w:rPr>
          <w:rFonts w:asciiTheme="majorBidi" w:hAnsiTheme="majorBidi"/>
          <w:b/>
          <w:bCs/>
          <w:sz w:val="32"/>
          <w:szCs w:val="32"/>
          <w:rtl/>
          <w:lang w:bidi="ar-SY"/>
        </w:rPr>
      </w:pPr>
      <w:bookmarkStart w:id="0" w:name="_Hlk203477604"/>
      <w:bookmarkEnd w:id="0"/>
      <w:r w:rsidRPr="00F24055">
        <w:rPr>
          <w:rStyle w:val="BookTitle"/>
          <w:rFonts w:asciiTheme="majorBidi" w:hAnsiTheme="majorBidi"/>
          <w:noProof/>
          <w:sz w:val="52"/>
          <w:szCs w:val="52"/>
        </w:rPr>
        <w:drawing>
          <wp:anchor distT="0" distB="0" distL="114300" distR="114300" simplePos="0" relativeHeight="251658240" behindDoc="0" locked="0" layoutInCell="1" allowOverlap="1" wp14:anchorId="1D374F7C" wp14:editId="3406DBEB">
            <wp:simplePos x="0" y="0"/>
            <wp:positionH relativeFrom="margin">
              <wp:posOffset>-1187</wp:posOffset>
            </wp:positionH>
            <wp:positionV relativeFrom="margin">
              <wp:align>top</wp:align>
            </wp:positionV>
            <wp:extent cx="1524000" cy="1493016"/>
            <wp:effectExtent l="0" t="0" r="0" b="0"/>
            <wp:wrapNone/>
            <wp:docPr id="54815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493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06C" w:rsidRPr="00F24055">
        <w:rPr>
          <w:rFonts w:asciiTheme="majorBidi" w:hAnsiTheme="majorBidi" w:hint="cs"/>
          <w:b/>
          <w:bCs/>
          <w:sz w:val="32"/>
          <w:szCs w:val="32"/>
          <w:rtl/>
          <w:lang w:bidi="ar-SY"/>
        </w:rPr>
        <w:t xml:space="preserve">الجمهورية العربية السورية </w:t>
      </w:r>
    </w:p>
    <w:p w14:paraId="2F724EFB" w14:textId="2ED462A3" w:rsidR="00F24055" w:rsidRPr="00F24055" w:rsidRDefault="0093106C" w:rsidP="00816509">
      <w:pPr>
        <w:pStyle w:val="Title"/>
        <w:spacing w:line="360" w:lineRule="auto"/>
        <w:rPr>
          <w:rFonts w:asciiTheme="majorBidi" w:hAnsiTheme="majorBidi"/>
          <w:b/>
          <w:bCs/>
          <w:sz w:val="32"/>
          <w:szCs w:val="32"/>
          <w:rtl/>
          <w:lang w:bidi="ar-SY"/>
        </w:rPr>
      </w:pPr>
      <w:r w:rsidRPr="00F24055">
        <w:rPr>
          <w:rFonts w:asciiTheme="majorBidi" w:hAnsiTheme="majorBidi" w:hint="cs"/>
          <w:b/>
          <w:bCs/>
          <w:sz w:val="32"/>
          <w:szCs w:val="32"/>
          <w:rtl/>
          <w:lang w:bidi="ar-SY"/>
        </w:rPr>
        <w:t>وزارة الت</w:t>
      </w:r>
      <w:r w:rsidR="00F24055" w:rsidRPr="00F24055">
        <w:rPr>
          <w:rFonts w:asciiTheme="majorBidi" w:hAnsiTheme="majorBidi" w:hint="cs"/>
          <w:b/>
          <w:bCs/>
          <w:sz w:val="32"/>
          <w:szCs w:val="32"/>
          <w:rtl/>
          <w:lang w:bidi="ar-SY"/>
        </w:rPr>
        <w:t xml:space="preserve">عليم العالي والبحث العلمي </w:t>
      </w:r>
    </w:p>
    <w:p w14:paraId="46E846D5" w14:textId="77777777" w:rsidR="00F24055" w:rsidRPr="00F24055" w:rsidRDefault="00F24055" w:rsidP="00816509">
      <w:pPr>
        <w:pStyle w:val="Title"/>
        <w:spacing w:line="360" w:lineRule="auto"/>
        <w:rPr>
          <w:rFonts w:asciiTheme="majorBidi" w:hAnsiTheme="majorBidi"/>
          <w:b/>
          <w:bCs/>
          <w:sz w:val="32"/>
          <w:szCs w:val="32"/>
          <w:rtl/>
          <w:lang w:bidi="ar-SY"/>
        </w:rPr>
      </w:pPr>
      <w:r w:rsidRPr="00F24055">
        <w:rPr>
          <w:rFonts w:asciiTheme="majorBidi" w:hAnsiTheme="majorBidi" w:hint="cs"/>
          <w:b/>
          <w:bCs/>
          <w:sz w:val="32"/>
          <w:szCs w:val="32"/>
          <w:rtl/>
          <w:lang w:bidi="ar-SY"/>
        </w:rPr>
        <w:t xml:space="preserve">الجامعة الوطنية الخاصة </w:t>
      </w:r>
    </w:p>
    <w:p w14:paraId="5069EE85" w14:textId="2A0B2AD5" w:rsidR="0093106C" w:rsidRPr="00F24055" w:rsidRDefault="00F24055" w:rsidP="00816509">
      <w:pPr>
        <w:pStyle w:val="Title"/>
        <w:spacing w:line="360" w:lineRule="auto"/>
        <w:rPr>
          <w:rFonts w:asciiTheme="majorBidi" w:hAnsiTheme="majorBidi"/>
          <w:b/>
          <w:bCs/>
          <w:sz w:val="32"/>
          <w:szCs w:val="32"/>
          <w:lang w:bidi="ar-SY"/>
        </w:rPr>
      </w:pPr>
      <w:r w:rsidRPr="00F24055">
        <w:rPr>
          <w:rFonts w:asciiTheme="majorBidi" w:hAnsiTheme="majorBidi" w:hint="cs"/>
          <w:b/>
          <w:bCs/>
          <w:sz w:val="32"/>
          <w:szCs w:val="32"/>
          <w:rtl/>
          <w:lang w:bidi="ar-SY"/>
        </w:rPr>
        <w:t>هندسة الحاسوب</w:t>
      </w:r>
    </w:p>
    <w:p w14:paraId="73017F6A" w14:textId="77777777" w:rsidR="001A47E4" w:rsidRDefault="001A47E4" w:rsidP="001A086D">
      <w:pPr>
        <w:pStyle w:val="Title"/>
        <w:rPr>
          <w:rFonts w:asciiTheme="majorBidi" w:hAnsiTheme="majorBidi"/>
          <w:rtl/>
          <w:lang w:bidi="ar-SY"/>
        </w:rPr>
      </w:pPr>
    </w:p>
    <w:p w14:paraId="4D70A667" w14:textId="77777777" w:rsidR="00F24055" w:rsidRPr="00F24055" w:rsidRDefault="00F24055" w:rsidP="001A086D">
      <w:pPr>
        <w:rPr>
          <w:lang w:bidi="ar-SY"/>
        </w:rPr>
      </w:pPr>
    </w:p>
    <w:p w14:paraId="653EEA15" w14:textId="77777777" w:rsidR="001A47E4" w:rsidRPr="00976AE3" w:rsidRDefault="001A47E4" w:rsidP="001A086D">
      <w:pPr>
        <w:pStyle w:val="Title"/>
        <w:jc w:val="center"/>
        <w:rPr>
          <w:rFonts w:asciiTheme="majorBidi" w:hAnsiTheme="majorBidi"/>
          <w:lang w:bidi="ar-SY"/>
        </w:rPr>
      </w:pPr>
    </w:p>
    <w:p w14:paraId="595A2E76" w14:textId="29E19A7D" w:rsidR="001A47E4" w:rsidRPr="00FB1283" w:rsidRDefault="004D39F7" w:rsidP="001A086D">
      <w:pPr>
        <w:jc w:val="center"/>
        <w:rPr>
          <w:rStyle w:val="BookTitle"/>
          <w:sz w:val="32"/>
          <w:szCs w:val="28"/>
        </w:rPr>
      </w:pPr>
      <w:r w:rsidRPr="00FB1283">
        <w:rPr>
          <w:rStyle w:val="BookTitle"/>
          <w:sz w:val="32"/>
          <w:szCs w:val="28"/>
          <w:rtl/>
        </w:rPr>
        <w:t>مشروع فصلي</w:t>
      </w:r>
    </w:p>
    <w:p w14:paraId="2D4E831D" w14:textId="7AFBE390" w:rsidR="001A47E4" w:rsidRPr="00F24055" w:rsidRDefault="001A47E4" w:rsidP="001A086D">
      <w:pPr>
        <w:pStyle w:val="Title"/>
        <w:jc w:val="center"/>
        <w:rPr>
          <w:rStyle w:val="BookTitle"/>
          <w:rFonts w:asciiTheme="majorBidi" w:hAnsiTheme="majorBidi"/>
          <w:color w:val="275317" w:themeColor="accent6" w:themeShade="80"/>
          <w:rtl/>
          <w:lang w:bidi="ar-SY"/>
        </w:rPr>
      </w:pPr>
      <w:r w:rsidRPr="00F24055">
        <w:rPr>
          <w:rStyle w:val="BookTitle"/>
          <w:rFonts w:asciiTheme="majorBidi" w:hAnsiTheme="majorBidi"/>
          <w:color w:val="275317" w:themeColor="accent6" w:themeShade="80"/>
          <w:rtl/>
          <w:lang w:bidi="ar-SY"/>
        </w:rPr>
        <w:t>منصة رقمية لإدارة وتنظيم الخدمات العامة</w:t>
      </w:r>
    </w:p>
    <w:p w14:paraId="08F4C16C" w14:textId="3C48744C" w:rsidR="0097258D" w:rsidRPr="00F24055" w:rsidRDefault="00056AF4" w:rsidP="001A086D">
      <w:pPr>
        <w:jc w:val="center"/>
        <w:rPr>
          <w:rStyle w:val="BookTitle"/>
          <w:rFonts w:cstheme="majorBidi"/>
          <w:color w:val="275317" w:themeColor="accent6" w:themeShade="80"/>
          <w:sz w:val="48"/>
          <w:szCs w:val="48"/>
        </w:rPr>
      </w:pPr>
      <w:r w:rsidRPr="00F24055">
        <w:rPr>
          <w:rStyle w:val="BookTitle"/>
          <w:rFonts w:cstheme="majorBidi"/>
          <w:color w:val="275317" w:themeColor="accent6" w:themeShade="80"/>
          <w:sz w:val="48"/>
          <w:szCs w:val="48"/>
          <w:rtl/>
        </w:rPr>
        <w:t>(</w:t>
      </w:r>
      <w:r w:rsidR="00414FC6" w:rsidRPr="00F24055">
        <w:rPr>
          <w:rStyle w:val="BookTitle"/>
          <w:rFonts w:cstheme="majorBidi"/>
          <w:color w:val="275317" w:themeColor="accent6" w:themeShade="80"/>
          <w:sz w:val="48"/>
          <w:szCs w:val="48"/>
          <w:rtl/>
        </w:rPr>
        <w:t>بَ</w:t>
      </w:r>
      <w:r w:rsidR="00976AE3" w:rsidRPr="00F24055">
        <w:rPr>
          <w:rStyle w:val="BookTitle"/>
          <w:rFonts w:cstheme="majorBidi"/>
          <w:color w:val="275317" w:themeColor="accent6" w:themeShade="80"/>
          <w:sz w:val="48"/>
          <w:szCs w:val="48"/>
          <w:rtl/>
        </w:rPr>
        <w:t>ل</w:t>
      </w:r>
      <w:r w:rsidR="00EE3A05">
        <w:rPr>
          <w:rStyle w:val="BookTitle"/>
          <w:rFonts w:cstheme="majorBidi" w:hint="cs"/>
          <w:color w:val="275317" w:themeColor="accent6" w:themeShade="80"/>
          <w:sz w:val="48"/>
          <w:szCs w:val="48"/>
          <w:rtl/>
        </w:rPr>
        <w:t>ّ</w:t>
      </w:r>
      <w:r w:rsidR="00976AE3" w:rsidRPr="00F24055">
        <w:rPr>
          <w:rStyle w:val="BookTitle"/>
          <w:rFonts w:cstheme="majorBidi"/>
          <w:color w:val="275317" w:themeColor="accent6" w:themeShade="80"/>
          <w:sz w:val="48"/>
          <w:szCs w:val="48"/>
          <w:rtl/>
        </w:rPr>
        <w:t>ِغنا)</w:t>
      </w:r>
    </w:p>
    <w:p w14:paraId="3461C514" w14:textId="77777777" w:rsidR="00434F3B" w:rsidRDefault="00434F3B" w:rsidP="001A086D">
      <w:pPr>
        <w:jc w:val="center"/>
        <w:rPr>
          <w:rStyle w:val="BookTitle"/>
          <w:rFonts w:cstheme="majorBidi"/>
          <w:sz w:val="48"/>
          <w:szCs w:val="48"/>
          <w:rtl/>
        </w:rPr>
      </w:pPr>
    </w:p>
    <w:p w14:paraId="52D66E3B" w14:textId="77777777" w:rsidR="0054146E" w:rsidRPr="001D40BE" w:rsidRDefault="0054146E" w:rsidP="0054146E">
      <w:pPr>
        <w:jc w:val="center"/>
        <w:rPr>
          <w:rStyle w:val="BookTitle"/>
          <w:rFonts w:cstheme="majorBidi"/>
          <w:sz w:val="48"/>
          <w:szCs w:val="48"/>
          <w:rtl/>
          <w:lang w:bidi="ar-SY"/>
        </w:rPr>
      </w:pPr>
      <w:r w:rsidRPr="001D40BE">
        <w:rPr>
          <w:rStyle w:val="BookTitle"/>
          <w:rFonts w:cstheme="majorBidi" w:hint="cs"/>
          <w:sz w:val="48"/>
          <w:szCs w:val="48"/>
          <w:rtl/>
          <w:lang w:bidi="ar-SY"/>
        </w:rPr>
        <w:t>إعداد الطلاب</w:t>
      </w:r>
      <w:r>
        <w:rPr>
          <w:rStyle w:val="BookTitle"/>
          <w:rFonts w:cstheme="majorBidi" w:hint="cs"/>
          <w:sz w:val="48"/>
          <w:szCs w:val="48"/>
          <w:rtl/>
          <w:lang w:bidi="ar-SY"/>
        </w:rPr>
        <w:t>:</w:t>
      </w:r>
    </w:p>
    <w:p w14:paraId="074FBA4F" w14:textId="77777777" w:rsidR="0054146E" w:rsidRDefault="0054146E" w:rsidP="0054146E">
      <w:pPr>
        <w:jc w:val="center"/>
        <w:rPr>
          <w:rStyle w:val="BookTitle"/>
          <w:rFonts w:cstheme="majorBidi"/>
          <w:sz w:val="48"/>
          <w:szCs w:val="48"/>
          <w:rtl/>
          <w:lang w:bidi="ar-SY"/>
        </w:rPr>
      </w:pPr>
    </w:p>
    <w:p w14:paraId="18AB1941" w14:textId="77777777" w:rsidR="0054146E" w:rsidRDefault="0054146E" w:rsidP="0054146E">
      <w:pPr>
        <w:jc w:val="center"/>
        <w:rPr>
          <w:rStyle w:val="BookTitle"/>
          <w:rFonts w:cstheme="majorBidi"/>
          <w:sz w:val="36"/>
          <w:szCs w:val="36"/>
          <w:rtl/>
          <w:lang w:bidi="ar-SY"/>
        </w:rPr>
      </w:pPr>
      <w:r w:rsidRPr="001D40BE">
        <w:rPr>
          <w:rStyle w:val="BookTitle"/>
          <w:rFonts w:cstheme="majorBidi" w:hint="cs"/>
          <w:sz w:val="36"/>
          <w:szCs w:val="36"/>
          <w:rtl/>
          <w:lang w:bidi="ar-SY"/>
        </w:rPr>
        <w:t>أمير المنصور</w:t>
      </w:r>
      <w:r>
        <w:rPr>
          <w:rStyle w:val="BookTitle"/>
          <w:rFonts w:cstheme="majorBidi"/>
          <w:sz w:val="36"/>
          <w:szCs w:val="36"/>
          <w:rtl/>
          <w:lang w:bidi="ar-SY"/>
        </w:rPr>
        <w:tab/>
      </w:r>
      <w:r w:rsidRPr="001D40BE">
        <w:rPr>
          <w:rStyle w:val="BookTitle"/>
          <w:rFonts w:cstheme="majorBidi"/>
          <w:sz w:val="36"/>
          <w:szCs w:val="36"/>
          <w:rtl/>
          <w:lang w:bidi="ar-SY"/>
        </w:rPr>
        <w:tab/>
      </w:r>
      <w:r w:rsidRPr="001D40BE">
        <w:rPr>
          <w:rStyle w:val="BookTitle"/>
          <w:rFonts w:cstheme="majorBidi" w:hint="cs"/>
          <w:sz w:val="36"/>
          <w:szCs w:val="36"/>
          <w:rtl/>
          <w:lang w:bidi="ar-SY"/>
        </w:rPr>
        <w:t>محمد خير الحوراني</w:t>
      </w:r>
      <w:r>
        <w:rPr>
          <w:rStyle w:val="BookTitle"/>
          <w:rFonts w:cstheme="majorBidi"/>
          <w:sz w:val="36"/>
          <w:szCs w:val="36"/>
          <w:rtl/>
          <w:lang w:bidi="ar-SY"/>
        </w:rPr>
        <w:tab/>
      </w:r>
      <w:r w:rsidRPr="001D40BE">
        <w:rPr>
          <w:rStyle w:val="BookTitle"/>
          <w:rFonts w:cstheme="majorBidi"/>
          <w:sz w:val="36"/>
          <w:szCs w:val="36"/>
          <w:rtl/>
          <w:lang w:bidi="ar-SY"/>
        </w:rPr>
        <w:tab/>
      </w:r>
      <w:r w:rsidRPr="001D40BE">
        <w:rPr>
          <w:rStyle w:val="BookTitle"/>
          <w:rFonts w:cstheme="majorBidi" w:hint="cs"/>
          <w:sz w:val="36"/>
          <w:szCs w:val="36"/>
          <w:rtl/>
          <w:lang w:bidi="ar-SY"/>
        </w:rPr>
        <w:t>ميزر عمري</w:t>
      </w:r>
    </w:p>
    <w:p w14:paraId="78023746" w14:textId="77777777" w:rsidR="0054146E" w:rsidRDefault="0054146E" w:rsidP="001A086D">
      <w:pPr>
        <w:jc w:val="center"/>
        <w:rPr>
          <w:rStyle w:val="BookTitle"/>
          <w:rFonts w:cstheme="majorBidi"/>
          <w:sz w:val="48"/>
          <w:szCs w:val="48"/>
          <w:lang w:bidi="ar-SY"/>
        </w:rPr>
      </w:pPr>
    </w:p>
    <w:p w14:paraId="0FE211AA" w14:textId="415544BE" w:rsidR="00434F3B" w:rsidRDefault="00434F3B" w:rsidP="001A086D">
      <w:pPr>
        <w:jc w:val="center"/>
        <w:rPr>
          <w:rStyle w:val="BookTitle"/>
          <w:rFonts w:cstheme="majorBidi"/>
          <w:sz w:val="48"/>
          <w:szCs w:val="48"/>
          <w:rtl/>
          <w:lang w:bidi="ar-SY"/>
        </w:rPr>
      </w:pPr>
      <w:r>
        <w:rPr>
          <w:rStyle w:val="BookTitle"/>
          <w:rFonts w:cstheme="majorBidi" w:hint="cs"/>
          <w:sz w:val="48"/>
          <w:szCs w:val="48"/>
          <w:rtl/>
          <w:lang w:bidi="ar-SY"/>
        </w:rPr>
        <w:t>المشرف</w:t>
      </w:r>
      <w:r w:rsidR="007E3141">
        <w:rPr>
          <w:rStyle w:val="BookTitle"/>
          <w:rFonts w:cstheme="majorBidi" w:hint="cs"/>
          <w:sz w:val="48"/>
          <w:szCs w:val="48"/>
          <w:rtl/>
          <w:lang w:bidi="ar-SY"/>
        </w:rPr>
        <w:t>:</w:t>
      </w:r>
    </w:p>
    <w:p w14:paraId="56A06E81" w14:textId="77777777" w:rsidR="00434F3B" w:rsidRDefault="00434F3B" w:rsidP="001A086D">
      <w:pPr>
        <w:jc w:val="center"/>
        <w:rPr>
          <w:rStyle w:val="BookTitle"/>
          <w:rFonts w:cstheme="majorBidi"/>
          <w:sz w:val="48"/>
          <w:szCs w:val="48"/>
          <w:rtl/>
          <w:lang w:bidi="ar-SY"/>
        </w:rPr>
      </w:pPr>
    </w:p>
    <w:p w14:paraId="42AB0CA4" w14:textId="05554F07" w:rsidR="00434F3B" w:rsidRPr="001D40BE" w:rsidRDefault="00434F3B" w:rsidP="001A086D">
      <w:pPr>
        <w:jc w:val="center"/>
        <w:rPr>
          <w:rStyle w:val="BookTitle"/>
          <w:rFonts w:cstheme="majorBidi"/>
          <w:sz w:val="44"/>
          <w:szCs w:val="44"/>
          <w:rtl/>
          <w:lang w:bidi="ar-SY"/>
        </w:rPr>
      </w:pPr>
      <w:r w:rsidRPr="001D40BE">
        <w:rPr>
          <w:rStyle w:val="BookTitle"/>
          <w:rFonts w:cstheme="majorBidi" w:hint="cs"/>
          <w:sz w:val="44"/>
          <w:szCs w:val="44"/>
          <w:rtl/>
          <w:lang w:bidi="ar-SY"/>
        </w:rPr>
        <w:t>د.</w:t>
      </w:r>
      <w:r w:rsidR="00816509">
        <w:rPr>
          <w:rStyle w:val="BookTitle"/>
          <w:rFonts w:cstheme="majorBidi" w:hint="cs"/>
          <w:sz w:val="44"/>
          <w:szCs w:val="44"/>
          <w:rtl/>
          <w:lang w:bidi="ar-SY"/>
        </w:rPr>
        <w:t xml:space="preserve"> </w:t>
      </w:r>
      <w:r w:rsidRPr="001D40BE">
        <w:rPr>
          <w:rStyle w:val="BookTitle"/>
          <w:rFonts w:cstheme="majorBidi" w:hint="cs"/>
          <w:sz w:val="44"/>
          <w:szCs w:val="44"/>
          <w:rtl/>
          <w:lang w:bidi="ar-SY"/>
        </w:rPr>
        <w:t>وسيم رمضان</w:t>
      </w:r>
    </w:p>
    <w:p w14:paraId="4376DEBD" w14:textId="3742773D" w:rsidR="00434F3B" w:rsidRPr="002C6EEB" w:rsidRDefault="0054146E">
      <w:pPr>
        <w:jc w:val="right"/>
        <w:rPr>
          <w:rStyle w:val="BookTitle"/>
          <w:rFonts w:cstheme="majorBidi"/>
          <w:sz w:val="40"/>
          <w:szCs w:val="40"/>
          <w:rtl/>
          <w:lang w:bidi="ar-SY"/>
          <w:rPrChange w:id="1" w:author="Khair Horani" w:date="2025-07-16T17:37:00Z" w16du:dateUtc="2025-07-16T14:37:00Z">
            <w:rPr>
              <w:rStyle w:val="BookTitle"/>
              <w:rFonts w:cstheme="majorBidi"/>
              <w:sz w:val="48"/>
              <w:szCs w:val="48"/>
              <w:rtl/>
              <w:lang w:bidi="ar-SY"/>
            </w:rPr>
          </w:rPrChange>
        </w:rPr>
        <w:pPrChange w:id="2" w:author="Khair Horani" w:date="2025-07-16T17:03:00Z" w16du:dateUtc="2025-07-16T14:03:00Z">
          <w:pPr>
            <w:jc w:val="center"/>
          </w:pPr>
        </w:pPrChange>
      </w:pPr>
      <w:ins w:id="3" w:author="Khair Horani" w:date="2025-07-16T17:04:00Z" w16du:dateUtc="2025-07-16T14:04:00Z">
        <w:r w:rsidRPr="002C6EEB">
          <w:rPr>
            <w:rStyle w:val="BookTitle"/>
            <w:rFonts w:cs="Times New Roman"/>
            <w:sz w:val="40"/>
            <w:szCs w:val="40"/>
            <w:rtl/>
            <w:lang w:bidi="ar-SY"/>
            <w:rPrChange w:id="4" w:author="Khair Horani" w:date="2025-07-16T17:37:00Z" w16du:dateUtc="2025-07-16T14:37:00Z">
              <w:rPr>
                <w:rStyle w:val="BookTitle"/>
                <w:rFonts w:cs="Times New Roman"/>
                <w:sz w:val="48"/>
                <w:szCs w:val="48"/>
                <w:rtl/>
                <w:lang w:bidi="ar-SY"/>
              </w:rPr>
            </w:rPrChange>
          </w:rPr>
          <w:t>٢٠٢٤ - ٢٠٢٥</w:t>
        </w:r>
      </w:ins>
    </w:p>
    <w:p w14:paraId="737DD728" w14:textId="5BFD2D55" w:rsidR="00434F3B" w:rsidRPr="001D40BE" w:rsidDel="0054146E" w:rsidRDefault="00434F3B" w:rsidP="001A086D">
      <w:pPr>
        <w:jc w:val="center"/>
        <w:rPr>
          <w:del w:id="5" w:author="Khair Horani" w:date="2025-07-16T17:01:00Z" w16du:dateUtc="2025-07-16T14:01:00Z"/>
          <w:rStyle w:val="BookTitle"/>
          <w:rFonts w:cstheme="majorBidi"/>
          <w:sz w:val="48"/>
          <w:szCs w:val="48"/>
          <w:rtl/>
          <w:lang w:bidi="ar-SY"/>
        </w:rPr>
      </w:pPr>
      <w:del w:id="6" w:author="Khair Horani" w:date="2025-07-16T17:01:00Z" w16du:dateUtc="2025-07-16T14:01:00Z">
        <w:r w:rsidRPr="001D40BE" w:rsidDel="0054146E">
          <w:rPr>
            <w:rStyle w:val="BookTitle"/>
            <w:rFonts w:cstheme="majorBidi" w:hint="cs"/>
            <w:sz w:val="48"/>
            <w:szCs w:val="48"/>
            <w:rtl/>
            <w:lang w:bidi="ar-SY"/>
          </w:rPr>
          <w:lastRenderedPageBreak/>
          <w:delText>إعداد الطلاب</w:delText>
        </w:r>
        <w:r w:rsidR="007E3141" w:rsidDel="0054146E">
          <w:rPr>
            <w:rStyle w:val="BookTitle"/>
            <w:rFonts w:cstheme="majorBidi" w:hint="cs"/>
            <w:sz w:val="48"/>
            <w:szCs w:val="48"/>
            <w:rtl/>
            <w:lang w:bidi="ar-SY"/>
          </w:rPr>
          <w:delText>:</w:delText>
        </w:r>
      </w:del>
    </w:p>
    <w:p w14:paraId="4968CF7F" w14:textId="1AC10F0A" w:rsidR="00476AB0" w:rsidDel="0054146E" w:rsidRDefault="00476AB0" w:rsidP="001A086D">
      <w:pPr>
        <w:jc w:val="center"/>
        <w:rPr>
          <w:del w:id="7" w:author="Khair Horani" w:date="2025-07-16T17:01:00Z" w16du:dateUtc="2025-07-16T14:01:00Z"/>
          <w:rStyle w:val="BookTitle"/>
          <w:rFonts w:cstheme="majorBidi"/>
          <w:sz w:val="48"/>
          <w:szCs w:val="48"/>
          <w:rtl/>
          <w:lang w:bidi="ar-SY"/>
        </w:rPr>
      </w:pPr>
    </w:p>
    <w:p w14:paraId="2786BE45" w14:textId="28F8AB6F" w:rsidR="00F24055" w:rsidDel="0054146E" w:rsidRDefault="00476AB0" w:rsidP="001A086D">
      <w:pPr>
        <w:jc w:val="center"/>
        <w:rPr>
          <w:del w:id="8" w:author="Khair Horani" w:date="2025-07-16T17:01:00Z" w16du:dateUtc="2025-07-16T14:01:00Z"/>
          <w:rStyle w:val="BookTitle"/>
          <w:rFonts w:cstheme="majorBidi"/>
          <w:sz w:val="36"/>
          <w:szCs w:val="36"/>
          <w:rtl/>
          <w:lang w:bidi="ar-SY"/>
        </w:rPr>
      </w:pPr>
      <w:del w:id="9" w:author="Khair Horani" w:date="2025-07-16T17:01:00Z" w16du:dateUtc="2025-07-16T14:01:00Z">
        <w:r w:rsidRPr="001D40BE" w:rsidDel="0054146E">
          <w:rPr>
            <w:rStyle w:val="BookTitle"/>
            <w:rFonts w:cstheme="majorBidi" w:hint="cs"/>
            <w:sz w:val="36"/>
            <w:szCs w:val="36"/>
            <w:rtl/>
            <w:lang w:bidi="ar-SY"/>
          </w:rPr>
          <w:delText>أمير المنصور</w:delText>
        </w:r>
        <w:r w:rsidR="001D40BE" w:rsidDel="0054146E">
          <w:rPr>
            <w:rStyle w:val="BookTitle"/>
            <w:rFonts w:cstheme="majorBidi"/>
            <w:sz w:val="36"/>
            <w:szCs w:val="36"/>
            <w:rtl/>
            <w:lang w:bidi="ar-SY"/>
          </w:rPr>
          <w:tab/>
        </w:r>
        <w:r w:rsidRPr="001D40BE" w:rsidDel="0054146E">
          <w:rPr>
            <w:rStyle w:val="BookTitle"/>
            <w:rFonts w:cstheme="majorBidi"/>
            <w:sz w:val="36"/>
            <w:szCs w:val="36"/>
            <w:rtl/>
            <w:lang w:bidi="ar-SY"/>
          </w:rPr>
          <w:tab/>
        </w:r>
        <w:r w:rsidRPr="001D40BE" w:rsidDel="0054146E">
          <w:rPr>
            <w:rStyle w:val="BookTitle"/>
            <w:rFonts w:cstheme="majorBidi" w:hint="cs"/>
            <w:sz w:val="36"/>
            <w:szCs w:val="36"/>
            <w:rtl/>
            <w:lang w:bidi="ar-SY"/>
          </w:rPr>
          <w:delText>محمد خير الحوراني</w:delText>
        </w:r>
        <w:r w:rsidR="001D40BE" w:rsidDel="0054146E">
          <w:rPr>
            <w:rStyle w:val="BookTitle"/>
            <w:rFonts w:cstheme="majorBidi"/>
            <w:sz w:val="36"/>
            <w:szCs w:val="36"/>
            <w:rtl/>
            <w:lang w:bidi="ar-SY"/>
          </w:rPr>
          <w:tab/>
        </w:r>
        <w:r w:rsidRPr="001D40BE" w:rsidDel="0054146E">
          <w:rPr>
            <w:rStyle w:val="BookTitle"/>
            <w:rFonts w:cstheme="majorBidi"/>
            <w:sz w:val="36"/>
            <w:szCs w:val="36"/>
            <w:rtl/>
            <w:lang w:bidi="ar-SY"/>
          </w:rPr>
          <w:tab/>
        </w:r>
        <w:r w:rsidRPr="001D40BE" w:rsidDel="0054146E">
          <w:rPr>
            <w:rStyle w:val="BookTitle"/>
            <w:rFonts w:cstheme="majorBidi" w:hint="cs"/>
            <w:sz w:val="36"/>
            <w:szCs w:val="36"/>
            <w:rtl/>
            <w:lang w:bidi="ar-SY"/>
          </w:rPr>
          <w:delText>ميزر عمري</w:delText>
        </w:r>
      </w:del>
    </w:p>
    <w:p w14:paraId="167CA9FF" w14:textId="77777777" w:rsidR="00F24055" w:rsidRDefault="00F24055" w:rsidP="001A086D">
      <w:pPr>
        <w:rPr>
          <w:rStyle w:val="BookTitle"/>
          <w:rFonts w:cstheme="majorBidi"/>
          <w:sz w:val="36"/>
          <w:szCs w:val="36"/>
          <w:rtl/>
          <w:lang w:bidi="ar-SY"/>
        </w:rPr>
      </w:pPr>
      <w:r>
        <w:rPr>
          <w:rStyle w:val="BookTitle"/>
          <w:rFonts w:cstheme="majorBidi"/>
          <w:sz w:val="36"/>
          <w:szCs w:val="36"/>
          <w:rtl/>
          <w:lang w:bidi="ar-SY"/>
        </w:rPr>
        <w:br w:type="page"/>
      </w:r>
    </w:p>
    <w:p w14:paraId="6403F159" w14:textId="5834F9B2" w:rsidR="00861CBE" w:rsidRDefault="00861CBE" w:rsidP="001A086D">
      <w:pPr>
        <w:rPr>
          <w:rStyle w:val="BookTitle"/>
          <w:rFonts w:cstheme="majorBidi"/>
          <w:sz w:val="36"/>
          <w:szCs w:val="36"/>
          <w:rtl/>
          <w:lang w:bidi="ar-SY"/>
        </w:rPr>
      </w:pPr>
      <w:r>
        <w:rPr>
          <w:rStyle w:val="BookTitle"/>
          <w:rFonts w:cstheme="majorBidi"/>
          <w:sz w:val="36"/>
          <w:szCs w:val="36"/>
          <w:rtl/>
          <w:lang w:bidi="ar-SY"/>
        </w:rPr>
        <w:lastRenderedPageBreak/>
        <w:br w:type="page"/>
      </w:r>
    </w:p>
    <w:p w14:paraId="2F9E86AB" w14:textId="03FBA9DB" w:rsidR="001750BC" w:rsidRPr="00A770A2" w:rsidRDefault="001750BC" w:rsidP="00201B2D">
      <w:pPr>
        <w:pStyle w:val="Heading1"/>
        <w:rPr>
          <w:rFonts w:ascii="Arabic Typesetting" w:eastAsia="Times New Roman" w:hAnsi="Arabic Typesetting" w:cs="Arabic Typesetting"/>
          <w:b/>
          <w:bCs/>
          <w:color w:val="auto"/>
          <w:sz w:val="200"/>
          <w:szCs w:val="200"/>
        </w:rPr>
      </w:pPr>
      <w:bookmarkStart w:id="10" w:name="_Toc202972588"/>
      <w:bookmarkStart w:id="11" w:name="_Toc202972631"/>
      <w:bookmarkStart w:id="12" w:name="_Toc202972649"/>
      <w:bookmarkStart w:id="13" w:name="_Toc203158125"/>
      <w:r w:rsidRPr="00A770A2">
        <w:rPr>
          <w:rFonts w:ascii="Arabic Typesetting" w:eastAsia="Times New Roman" w:hAnsi="Arabic Typesetting" w:cs="Arabic Typesetting"/>
          <w:bCs/>
          <w:color w:val="auto"/>
          <w:sz w:val="72"/>
          <w:szCs w:val="72"/>
          <w:rtl/>
        </w:rPr>
        <w:lastRenderedPageBreak/>
        <w:t>كلمة شكر</w:t>
      </w:r>
      <w:bookmarkEnd w:id="10"/>
      <w:bookmarkEnd w:id="11"/>
      <w:bookmarkEnd w:id="12"/>
      <w:bookmarkEnd w:id="13"/>
    </w:p>
    <w:p w14:paraId="3CEF8F78" w14:textId="12E8B55B" w:rsidR="001A086D" w:rsidRDefault="001750BC" w:rsidP="00577781">
      <w:pPr>
        <w:spacing w:after="0" w:line="240" w:lineRule="auto"/>
        <w:jc w:val="center"/>
        <w:rPr>
          <w:rFonts w:ascii="Arabic Typesetting" w:eastAsia="Times New Roman" w:hAnsi="Arabic Typesetting" w:cs="Arabic Typesetting"/>
          <w:b/>
          <w:bCs/>
          <w:color w:val="000000"/>
          <w:kern w:val="0"/>
          <w:sz w:val="48"/>
          <w:szCs w:val="48"/>
          <w14:ligatures w14:val="none"/>
        </w:rPr>
      </w:pPr>
      <w:r w:rsidRPr="00A770A2">
        <w:rPr>
          <w:rFonts w:ascii="Arabic Typesetting" w:eastAsia="Times New Roman" w:hAnsi="Arabic Typesetting" w:cs="Arabic Typesetting"/>
          <w:b/>
          <w:bCs/>
          <w:color w:val="000000"/>
          <w:kern w:val="0"/>
          <w:sz w:val="48"/>
          <w:szCs w:val="48"/>
          <w:rtl/>
          <w14:ligatures w14:val="none"/>
        </w:rPr>
        <w:t>نحن ممتنون بقلوب صادقة لكل من ساندنا وساهم في إنجاز مشروعنا</w:t>
      </w:r>
      <w:r w:rsidRPr="00A770A2">
        <w:rPr>
          <w:rFonts w:ascii="Arabic Typesetting" w:eastAsia="Times New Roman" w:hAnsi="Arabic Typesetting" w:cs="Arabic Typesetting"/>
          <w:b/>
          <w:bCs/>
          <w:color w:val="000000"/>
          <w:kern w:val="0"/>
          <w:sz w:val="48"/>
          <w:szCs w:val="48"/>
          <w14:ligatures w14:val="none"/>
        </w:rPr>
        <w:t>...</w:t>
      </w:r>
    </w:p>
    <w:p w14:paraId="0C77A3D6" w14:textId="77777777" w:rsidR="00577781" w:rsidRPr="00577781" w:rsidRDefault="00577781" w:rsidP="00577781">
      <w:pPr>
        <w:spacing w:after="0" w:line="240" w:lineRule="auto"/>
        <w:jc w:val="center"/>
        <w:rPr>
          <w:rFonts w:ascii="Arabic Typesetting" w:eastAsia="Times New Roman" w:hAnsi="Arabic Typesetting" w:cs="Arabic Typesetting"/>
          <w:b/>
          <w:bCs/>
          <w:color w:val="000000"/>
          <w:kern w:val="0"/>
          <w:sz w:val="48"/>
          <w:szCs w:val="48"/>
          <w14:ligatures w14:val="none"/>
        </w:rPr>
      </w:pPr>
    </w:p>
    <w:p w14:paraId="11875C92" w14:textId="77777777" w:rsidR="001750BC" w:rsidRPr="00827DE5" w:rsidRDefault="001750BC" w:rsidP="00A770A2">
      <w:pPr>
        <w:pStyle w:val="YES"/>
        <w:rPr>
          <w:sz w:val="32"/>
          <w:szCs w:val="32"/>
        </w:rPr>
      </w:pPr>
      <w:r w:rsidRPr="00827DE5">
        <w:rPr>
          <w:sz w:val="32"/>
          <w:szCs w:val="32"/>
          <w:rtl/>
        </w:rPr>
        <w:t>بدايةً، نقدم شكرنا العميق لأعز الناس، آبائنا وأمهاتنا، الذين لم يبخلوا علينا بدعائهم ودعمهم الدائم، فكانوا عماد نجاحنا وملاذ آمالنا، ولا ننسى أصدقائنا الأعزاء الذين كانوا سندًا لنا في مسيرتنا الدراسية، وكل الأساتذة الذين أشرفوا علينا وقدموا لنا التشجيع</w:t>
      </w:r>
      <w:r w:rsidRPr="00827DE5">
        <w:rPr>
          <w:sz w:val="32"/>
          <w:szCs w:val="32"/>
        </w:rPr>
        <w:t>.</w:t>
      </w:r>
    </w:p>
    <w:p w14:paraId="035C1116" w14:textId="56D4674F" w:rsidR="00182927" w:rsidRPr="00827DE5" w:rsidRDefault="001750BC" w:rsidP="00816509">
      <w:pPr>
        <w:spacing w:after="0" w:line="240" w:lineRule="auto"/>
        <w:rPr>
          <w:rStyle w:val="YESChar"/>
          <w:sz w:val="32"/>
          <w:szCs w:val="32"/>
          <w:rtl/>
        </w:rPr>
      </w:pPr>
      <w:r w:rsidRPr="00827DE5">
        <w:rPr>
          <w:rStyle w:val="YESChar"/>
          <w:sz w:val="32"/>
          <w:szCs w:val="32"/>
          <w:rtl/>
        </w:rPr>
        <w:t>نخص بالشكر والتقدير للدكتور</w:t>
      </w:r>
      <w:r w:rsidRPr="00827DE5">
        <w:rPr>
          <w:rFonts w:ascii="TimesNewRomanPSMT" w:eastAsia="Times New Roman" w:hAnsi="TimesNewRomanPSMT" w:cs="Times New Roman"/>
          <w:color w:val="000000"/>
          <w:kern w:val="0"/>
          <w:sz w:val="34"/>
          <w:szCs w:val="36"/>
          <w:rtl/>
          <w14:ligatures w14:val="none"/>
        </w:rPr>
        <w:t xml:space="preserve"> </w:t>
      </w:r>
      <w:r w:rsidRPr="00827DE5">
        <w:rPr>
          <w:rFonts w:ascii="Arabic Typesetting" w:eastAsia="Times New Roman" w:hAnsi="Arabic Typesetting" w:cs="Arabic Typesetting"/>
          <w:b/>
          <w:bCs/>
          <w:color w:val="000000"/>
          <w:kern w:val="0"/>
          <w:sz w:val="52"/>
          <w:szCs w:val="52"/>
          <w:rtl/>
          <w14:ligatures w14:val="none"/>
        </w:rPr>
        <w:t xml:space="preserve">وسيم </w:t>
      </w:r>
      <w:r w:rsidR="00922D28" w:rsidRPr="00827DE5">
        <w:rPr>
          <w:rFonts w:ascii="Arabic Typesetting" w:eastAsia="Times New Roman" w:hAnsi="Arabic Typesetting" w:cs="Arabic Typesetting"/>
          <w:b/>
          <w:bCs/>
          <w:color w:val="000000"/>
          <w:kern w:val="0"/>
          <w:sz w:val="52"/>
          <w:szCs w:val="52"/>
          <w:rtl/>
          <w:lang w:bidi="ar-SY"/>
          <w14:ligatures w14:val="none"/>
        </w:rPr>
        <w:t>ر</w:t>
      </w:r>
      <w:r w:rsidRPr="00827DE5">
        <w:rPr>
          <w:rFonts w:ascii="Arabic Typesetting" w:eastAsia="Times New Roman" w:hAnsi="Arabic Typesetting" w:cs="Arabic Typesetting"/>
          <w:b/>
          <w:bCs/>
          <w:color w:val="000000"/>
          <w:kern w:val="0"/>
          <w:sz w:val="52"/>
          <w:szCs w:val="52"/>
          <w:rtl/>
          <w14:ligatures w14:val="none"/>
        </w:rPr>
        <w:t>مضان</w:t>
      </w:r>
      <w:r w:rsidRPr="00827DE5">
        <w:rPr>
          <w:rStyle w:val="YESChar"/>
          <w:sz w:val="32"/>
          <w:szCs w:val="32"/>
          <w:rtl/>
        </w:rPr>
        <w:t>، الذي أضاء لنا الطريق وأشرف على مشروعنا برعايته</w:t>
      </w:r>
      <w:r w:rsidRPr="00827DE5">
        <w:rPr>
          <w:rFonts w:ascii="TimesNewRomanPSMT" w:eastAsia="Times New Roman" w:hAnsi="TimesNewRomanPSMT" w:cs="Times New Roman"/>
          <w:color w:val="000000"/>
          <w:kern w:val="0"/>
          <w:sz w:val="34"/>
          <w:szCs w:val="36"/>
          <w:rtl/>
          <w14:ligatures w14:val="none"/>
        </w:rPr>
        <w:t xml:space="preserve"> </w:t>
      </w:r>
      <w:r w:rsidRPr="00827DE5">
        <w:rPr>
          <w:rStyle w:val="YESChar"/>
          <w:sz w:val="32"/>
          <w:szCs w:val="32"/>
          <w:rtl/>
        </w:rPr>
        <w:t>الكريمة، كما نعبر عن شكرنا الكبير للدكتور</w:t>
      </w:r>
      <w:r w:rsidRPr="00827DE5">
        <w:rPr>
          <w:rFonts w:ascii="TimesNewRomanPSMT" w:eastAsia="Times New Roman" w:hAnsi="TimesNewRomanPSMT" w:cs="Times New Roman"/>
          <w:color w:val="000000"/>
          <w:kern w:val="0"/>
          <w:sz w:val="34"/>
          <w:szCs w:val="36"/>
          <w:rtl/>
          <w14:ligatures w14:val="none"/>
        </w:rPr>
        <w:t xml:space="preserve"> </w:t>
      </w:r>
      <w:r w:rsidR="001A086D" w:rsidRPr="00827DE5">
        <w:rPr>
          <w:rFonts w:ascii="Arabic Typesetting" w:eastAsia="Times New Roman" w:hAnsi="Arabic Typesetting" w:cs="Arabic Typesetting"/>
          <w:b/>
          <w:bCs/>
          <w:color w:val="000000"/>
          <w:kern w:val="0"/>
          <w:sz w:val="52"/>
          <w:szCs w:val="52"/>
          <w:rtl/>
          <w14:ligatures w14:val="none"/>
        </w:rPr>
        <w:t>هاني الخطيب</w:t>
      </w:r>
      <w:r w:rsidRPr="00827DE5">
        <w:rPr>
          <w:rStyle w:val="YESChar"/>
          <w:sz w:val="32"/>
          <w:szCs w:val="32"/>
          <w:rtl/>
        </w:rPr>
        <w:t>، عميد كلية الهندسة المحترم،</w:t>
      </w:r>
      <w:r w:rsidR="001A086D" w:rsidRPr="00827DE5">
        <w:rPr>
          <w:rStyle w:val="YESChar"/>
          <w:sz w:val="32"/>
          <w:szCs w:val="32"/>
        </w:rPr>
        <w:t xml:space="preserve"> </w:t>
      </w:r>
      <w:r w:rsidRPr="00827DE5">
        <w:rPr>
          <w:rStyle w:val="YESChar"/>
          <w:sz w:val="32"/>
          <w:szCs w:val="32"/>
          <w:rtl/>
        </w:rPr>
        <w:t>لدعمه المستمر وإسهامه القيم في مسيرتنا</w:t>
      </w:r>
      <w:r w:rsidR="00816509" w:rsidRPr="00827DE5">
        <w:rPr>
          <w:rStyle w:val="YESChar"/>
          <w:rFonts w:hint="cs"/>
          <w:sz w:val="32"/>
          <w:szCs w:val="32"/>
          <w:rtl/>
        </w:rPr>
        <w:t>.</w:t>
      </w:r>
      <w:r w:rsidR="00922D28" w:rsidRPr="00827DE5">
        <w:rPr>
          <w:rStyle w:val="YESChar"/>
          <w:sz w:val="32"/>
          <w:szCs w:val="32"/>
        </w:rPr>
        <w:t xml:space="preserve">  </w:t>
      </w:r>
    </w:p>
    <w:p w14:paraId="044347DB" w14:textId="77777777" w:rsidR="00182927" w:rsidRDefault="00182927" w:rsidP="00816509">
      <w:pPr>
        <w:rPr>
          <w:rFonts w:ascii="TimesNewRomanPSMT" w:eastAsia="Times New Roman" w:hAnsi="TimesNewRomanPSMT" w:cs="Times New Roman"/>
          <w:color w:val="000000"/>
          <w:kern w:val="0"/>
          <w:sz w:val="32"/>
          <w:szCs w:val="32"/>
          <w:rtl/>
          <w:lang w:bidi="ar-SY"/>
          <w14:ligatures w14:val="none"/>
        </w:rPr>
      </w:pPr>
      <w:r>
        <w:rPr>
          <w:rFonts w:ascii="TimesNewRomanPSMT" w:eastAsia="Times New Roman" w:hAnsi="TimesNewRomanPSMT" w:cs="Times New Roman"/>
          <w:color w:val="000000"/>
          <w:kern w:val="0"/>
          <w:sz w:val="32"/>
          <w:szCs w:val="32"/>
          <w:rtl/>
          <w:lang w:bidi="ar-SY"/>
          <w14:ligatures w14:val="none"/>
        </w:rPr>
        <w:br w:type="page"/>
      </w:r>
    </w:p>
    <w:p w14:paraId="555F7110" w14:textId="24285163" w:rsidR="00182927" w:rsidRDefault="00182927">
      <w:pPr>
        <w:rPr>
          <w:rStyle w:val="BookTitle"/>
          <w:rFonts w:ascii="TimesNewRomanPSMT" w:eastAsia="Times New Roman" w:hAnsi="TimesNewRomanPSMT" w:cs="Times New Roman"/>
          <w:b w:val="0"/>
          <w:bCs w:val="0"/>
          <w:i w:val="0"/>
          <w:iCs w:val="0"/>
          <w:color w:val="000000"/>
          <w:spacing w:val="0"/>
          <w:kern w:val="0"/>
          <w:sz w:val="32"/>
          <w:szCs w:val="32"/>
          <w:rtl/>
          <w:lang w:bidi="ar-SY"/>
          <w14:ligatures w14:val="none"/>
        </w:rPr>
      </w:pPr>
      <w:r>
        <w:rPr>
          <w:rStyle w:val="BookTitle"/>
          <w:rFonts w:ascii="TimesNewRomanPSMT" w:eastAsia="Times New Roman" w:hAnsi="TimesNewRomanPSMT" w:cs="Times New Roman"/>
          <w:b w:val="0"/>
          <w:bCs w:val="0"/>
          <w:i w:val="0"/>
          <w:iCs w:val="0"/>
          <w:color w:val="000000"/>
          <w:spacing w:val="0"/>
          <w:kern w:val="0"/>
          <w:sz w:val="32"/>
          <w:szCs w:val="32"/>
          <w:rtl/>
          <w:lang w:bidi="ar-SY"/>
          <w14:ligatures w14:val="none"/>
        </w:rPr>
        <w:lastRenderedPageBreak/>
        <w:br w:type="page"/>
      </w:r>
    </w:p>
    <w:p w14:paraId="39C6F89D" w14:textId="2D535600" w:rsidR="00476AB0" w:rsidRPr="00C31EC4" w:rsidRDefault="00063518" w:rsidP="00C31EC4">
      <w:pPr>
        <w:pStyle w:val="H1"/>
        <w:rPr>
          <w:rStyle w:val="BookTitle"/>
          <w:b/>
          <w:bCs/>
          <w:i w:val="0"/>
          <w:iCs w:val="0"/>
          <w:spacing w:val="0"/>
          <w:rtl/>
        </w:rPr>
      </w:pPr>
      <w:bookmarkStart w:id="14" w:name="_Toc202972589"/>
      <w:bookmarkStart w:id="15" w:name="_Toc202972632"/>
      <w:bookmarkStart w:id="16" w:name="_Toc202972650"/>
      <w:bookmarkStart w:id="17" w:name="_Toc203158126"/>
      <w:r w:rsidRPr="00C31EC4">
        <w:rPr>
          <w:rStyle w:val="BookTitle"/>
          <w:rFonts w:hint="cs"/>
          <w:b/>
          <w:bCs/>
          <w:i w:val="0"/>
          <w:iCs w:val="0"/>
          <w:spacing w:val="0"/>
          <w:rtl/>
        </w:rPr>
        <w:lastRenderedPageBreak/>
        <w:t>الملخص</w:t>
      </w:r>
      <w:bookmarkEnd w:id="14"/>
      <w:bookmarkEnd w:id="15"/>
      <w:bookmarkEnd w:id="16"/>
      <w:bookmarkEnd w:id="17"/>
    </w:p>
    <w:p w14:paraId="5EF0622B" w14:textId="79917892" w:rsidR="00484B83" w:rsidRPr="005A5327" w:rsidRDefault="00484B83">
      <w:pPr>
        <w:pStyle w:val="YES"/>
        <w:ind w:firstLine="720"/>
        <w:jc w:val="both"/>
        <w:rPr>
          <w:rFonts w:asciiTheme="majorBidi" w:hAnsiTheme="majorBidi"/>
          <w:rtl/>
          <w:rPrChange w:id="18" w:author="Khair Horani" w:date="2025-07-15T14:33:00Z" w16du:dateUtc="2025-07-15T11:33:00Z">
            <w:rPr>
              <w:rtl/>
            </w:rPr>
          </w:rPrChange>
        </w:rPr>
        <w:pPrChange w:id="19" w:author="Khair Horani" w:date="2025-07-15T14:33:00Z" w16du:dateUtc="2025-07-15T11:33:00Z">
          <w:pPr>
            <w:pStyle w:val="YES"/>
          </w:pPr>
        </w:pPrChange>
      </w:pPr>
      <w:r w:rsidRPr="005A5327">
        <w:rPr>
          <w:rFonts w:asciiTheme="majorBidi" w:hAnsiTheme="majorBidi"/>
          <w:rtl/>
          <w:rPrChange w:id="20" w:author="Khair Horani" w:date="2025-07-15T14:33:00Z" w16du:dateUtc="2025-07-15T11:33:00Z">
            <w:rPr>
              <w:rtl/>
            </w:rPr>
          </w:rPrChange>
        </w:rPr>
        <w:t xml:space="preserve">في عالمنا الحديث والمتطور اليوم الذي يتطلب أن تواكب جميع </w:t>
      </w:r>
      <w:r w:rsidR="0037569B" w:rsidRPr="005A5327">
        <w:rPr>
          <w:rFonts w:asciiTheme="majorBidi" w:hAnsiTheme="majorBidi"/>
          <w:rtl/>
          <w:rPrChange w:id="21" w:author="Khair Horani" w:date="2025-07-15T14:33:00Z" w16du:dateUtc="2025-07-15T11:33:00Z">
            <w:rPr>
              <w:rtl/>
            </w:rPr>
          </w:rPrChange>
        </w:rPr>
        <w:t>التطورات،</w:t>
      </w:r>
      <w:r w:rsidRPr="005A5327">
        <w:rPr>
          <w:rFonts w:asciiTheme="majorBidi" w:hAnsiTheme="majorBidi"/>
          <w:rtl/>
          <w:rPrChange w:id="22" w:author="Khair Horani" w:date="2025-07-15T14:33:00Z" w16du:dateUtc="2025-07-15T11:33:00Z">
            <w:rPr>
              <w:rtl/>
            </w:rPr>
          </w:rPrChange>
        </w:rPr>
        <w:t xml:space="preserve"> وبسبب ضعف قدرة التنسيق بين المواطنين والمؤسسات الخدمية في الدولة وبعد أن منّ الله علينا بنعمة النصر والتحرير ووجودنا كشباب يسعى للتغيير والنهوض بالوطن. ووجدنا أنه الحل المثالي لهذا التحدي هو تطوير موقع ويب متكامل يسهل عمليتي الربط والتواصل بين المواطنين ومؤسسات الدولة </w:t>
      </w:r>
      <w:r w:rsidR="0037569B" w:rsidRPr="005A5327">
        <w:rPr>
          <w:rFonts w:asciiTheme="majorBidi" w:hAnsiTheme="majorBidi"/>
          <w:rtl/>
          <w:rPrChange w:id="23" w:author="Khair Horani" w:date="2025-07-15T14:33:00Z" w16du:dateUtc="2025-07-15T11:33:00Z">
            <w:rPr>
              <w:rtl/>
            </w:rPr>
          </w:rPrChange>
        </w:rPr>
        <w:t>الخدمية،</w:t>
      </w:r>
      <w:r w:rsidRPr="005A5327">
        <w:rPr>
          <w:rFonts w:asciiTheme="majorBidi" w:hAnsiTheme="majorBidi"/>
          <w:rtl/>
          <w:rPrChange w:id="24" w:author="Khair Horani" w:date="2025-07-15T14:33:00Z" w16du:dateUtc="2025-07-15T11:33:00Z">
            <w:rPr>
              <w:rtl/>
            </w:rPr>
          </w:rPrChange>
        </w:rPr>
        <w:t xml:space="preserve"> صممنا منصة رقمية لإدارة وتنظيم الخدمات العامة - بَلِغنا. التي تعزز تجربة المواطن في التواصل مع جهات الدولة بأسهل طريقة ممكنة</w:t>
      </w:r>
      <w:r w:rsidRPr="005A5327">
        <w:rPr>
          <w:rFonts w:asciiTheme="majorBidi" w:hAnsiTheme="majorBidi"/>
          <w:rPrChange w:id="25" w:author="Khair Horani" w:date="2025-07-15T14:33:00Z" w16du:dateUtc="2025-07-15T11:33:00Z">
            <w:rPr/>
          </w:rPrChange>
        </w:rPr>
        <w:t>.</w:t>
      </w:r>
    </w:p>
    <w:p w14:paraId="6FA18E4E" w14:textId="490A5DB1" w:rsidR="00484B83" w:rsidRPr="005A5327" w:rsidRDefault="00484B83">
      <w:pPr>
        <w:pStyle w:val="YES"/>
        <w:jc w:val="both"/>
        <w:rPr>
          <w:rFonts w:asciiTheme="majorBidi" w:hAnsiTheme="majorBidi"/>
          <w:rtl/>
          <w:rPrChange w:id="26" w:author="Khair Horani" w:date="2025-07-15T14:33:00Z" w16du:dateUtc="2025-07-15T11:33:00Z">
            <w:rPr>
              <w:rtl/>
            </w:rPr>
          </w:rPrChange>
        </w:rPr>
        <w:pPrChange w:id="27" w:author="Khair Horani" w:date="2025-07-15T14:33:00Z" w16du:dateUtc="2025-07-15T11:33:00Z">
          <w:pPr>
            <w:pStyle w:val="YES"/>
          </w:pPr>
        </w:pPrChange>
      </w:pPr>
      <w:r w:rsidRPr="005A5327">
        <w:rPr>
          <w:rFonts w:asciiTheme="majorBidi" w:hAnsiTheme="majorBidi"/>
          <w:rtl/>
          <w:rPrChange w:id="28" w:author="Khair Horani" w:date="2025-07-15T14:33:00Z" w16du:dateUtc="2025-07-15T11:33:00Z">
            <w:rPr>
              <w:rtl/>
            </w:rPr>
          </w:rPrChange>
        </w:rPr>
        <w:t xml:space="preserve">يهدف المشروع الى انشاء نظام حديث لتسهيل التعامل بين المواطنين ومؤسسات الدولة في حل المشكلات التي تواجه المجتمع بشكل يومي عن طريق تقديم </w:t>
      </w:r>
      <w:r w:rsidR="0037569B" w:rsidRPr="005A5327">
        <w:rPr>
          <w:rFonts w:asciiTheme="majorBidi" w:hAnsiTheme="majorBidi"/>
          <w:rtl/>
          <w:rPrChange w:id="29" w:author="Khair Horani" w:date="2025-07-15T14:33:00Z" w16du:dateUtc="2025-07-15T11:33:00Z">
            <w:rPr>
              <w:rtl/>
            </w:rPr>
          </w:rPrChange>
        </w:rPr>
        <w:t>شكاوي</w:t>
      </w:r>
      <w:r w:rsidRPr="005A5327">
        <w:rPr>
          <w:rFonts w:asciiTheme="majorBidi" w:hAnsiTheme="majorBidi"/>
          <w:rtl/>
          <w:rPrChange w:id="30" w:author="Khair Horani" w:date="2025-07-15T14:33:00Z" w16du:dateUtc="2025-07-15T11:33:00Z">
            <w:rPr>
              <w:rtl/>
            </w:rPr>
          </w:rPrChange>
        </w:rPr>
        <w:t xml:space="preserve"> تتضمن عنوان الشكوى ووصفها والجهة المعنية بها ثم متابعة حالتها وبعد انتهائها تقديم تقييمات حول جودة الخدمة</w:t>
      </w:r>
      <w:r w:rsidRPr="005A5327">
        <w:rPr>
          <w:rFonts w:asciiTheme="majorBidi" w:hAnsiTheme="majorBidi"/>
          <w:rPrChange w:id="31" w:author="Khair Horani" w:date="2025-07-15T14:33:00Z" w16du:dateUtc="2025-07-15T11:33:00Z">
            <w:rPr/>
          </w:rPrChange>
        </w:rPr>
        <w:t>.</w:t>
      </w:r>
    </w:p>
    <w:p w14:paraId="76E5BC1F" w14:textId="1D787DA8" w:rsidR="00484B83" w:rsidRPr="005A5327" w:rsidRDefault="00484B83">
      <w:pPr>
        <w:pStyle w:val="YES"/>
        <w:jc w:val="both"/>
        <w:rPr>
          <w:rFonts w:asciiTheme="majorBidi" w:hAnsiTheme="majorBidi"/>
          <w:rtl/>
          <w:rPrChange w:id="32" w:author="Khair Horani" w:date="2025-07-15T14:33:00Z" w16du:dateUtc="2025-07-15T11:33:00Z">
            <w:rPr>
              <w:rtl/>
            </w:rPr>
          </w:rPrChange>
        </w:rPr>
        <w:pPrChange w:id="33" w:author="Khair Horani" w:date="2025-07-15T14:33:00Z" w16du:dateUtc="2025-07-15T11:33:00Z">
          <w:pPr>
            <w:pStyle w:val="YES"/>
          </w:pPr>
        </w:pPrChange>
      </w:pPr>
      <w:r w:rsidRPr="005A5327">
        <w:rPr>
          <w:rFonts w:asciiTheme="majorBidi" w:hAnsiTheme="majorBidi"/>
          <w:rtl/>
          <w:rPrChange w:id="34" w:author="Khair Horani" w:date="2025-07-15T14:33:00Z" w16du:dateUtc="2025-07-15T11:33:00Z">
            <w:rPr>
              <w:rtl/>
            </w:rPr>
          </w:rPrChange>
        </w:rPr>
        <w:t xml:space="preserve">لتنفيذ هذا </w:t>
      </w:r>
      <w:r w:rsidR="0037569B" w:rsidRPr="005A5327">
        <w:rPr>
          <w:rFonts w:asciiTheme="majorBidi" w:hAnsiTheme="majorBidi"/>
          <w:rtl/>
          <w:rPrChange w:id="35" w:author="Khair Horani" w:date="2025-07-15T14:33:00Z" w16du:dateUtc="2025-07-15T11:33:00Z">
            <w:rPr>
              <w:rtl/>
            </w:rPr>
          </w:rPrChange>
        </w:rPr>
        <w:t>النظام،</w:t>
      </w:r>
      <w:r w:rsidRPr="005A5327">
        <w:rPr>
          <w:rFonts w:asciiTheme="majorBidi" w:hAnsiTheme="majorBidi"/>
          <w:rtl/>
          <w:rPrChange w:id="36" w:author="Khair Horani" w:date="2025-07-15T14:33:00Z" w16du:dateUtc="2025-07-15T11:33:00Z">
            <w:rPr>
              <w:rtl/>
            </w:rPr>
          </w:rPrChange>
        </w:rPr>
        <w:t xml:space="preserve"> سيتم استخدام إطار العمل</w:t>
      </w:r>
      <w:r w:rsidRPr="005A5327">
        <w:rPr>
          <w:rFonts w:asciiTheme="majorBidi" w:hAnsiTheme="majorBidi"/>
          <w:rPrChange w:id="37" w:author="Khair Horani" w:date="2025-07-15T14:33:00Z" w16du:dateUtc="2025-07-15T11:33:00Z">
            <w:rPr/>
          </w:rPrChange>
        </w:rPr>
        <w:t xml:space="preserve"> ASP.NET Core </w:t>
      </w:r>
      <w:r w:rsidRPr="005A5327">
        <w:rPr>
          <w:rFonts w:asciiTheme="majorBidi" w:hAnsiTheme="majorBidi"/>
          <w:rtl/>
          <w:rPrChange w:id="38" w:author="Khair Horani" w:date="2025-07-15T14:33:00Z" w16du:dateUtc="2025-07-15T11:33:00Z">
            <w:rPr>
              <w:rtl/>
            </w:rPr>
          </w:rPrChange>
        </w:rPr>
        <w:t>لتطوير الواجهات الخلفية</w:t>
      </w:r>
      <w:r w:rsidRPr="005A5327">
        <w:rPr>
          <w:rFonts w:asciiTheme="majorBidi" w:hAnsiTheme="majorBidi"/>
          <w:rPrChange w:id="39" w:author="Khair Horani" w:date="2025-07-15T14:33:00Z" w16du:dateUtc="2025-07-15T11:33:00Z">
            <w:rPr/>
          </w:rPrChange>
        </w:rPr>
        <w:t xml:space="preserve"> Backend </w:t>
      </w:r>
      <w:r w:rsidRPr="005A5327">
        <w:rPr>
          <w:rFonts w:asciiTheme="majorBidi" w:hAnsiTheme="majorBidi"/>
          <w:rtl/>
          <w:rPrChange w:id="40" w:author="Khair Horani" w:date="2025-07-15T14:33:00Z" w16du:dateUtc="2025-07-15T11:33:00Z">
            <w:rPr>
              <w:rtl/>
            </w:rPr>
          </w:rPrChange>
        </w:rPr>
        <w:t>بينما سيتم بناء الواجهات الأمامية</w:t>
      </w:r>
      <w:r w:rsidRPr="005A5327">
        <w:rPr>
          <w:rFonts w:asciiTheme="majorBidi" w:hAnsiTheme="majorBidi"/>
          <w:rPrChange w:id="41" w:author="Khair Horani" w:date="2025-07-15T14:33:00Z" w16du:dateUtc="2025-07-15T11:33:00Z">
            <w:rPr/>
          </w:rPrChange>
        </w:rPr>
        <w:t xml:space="preserve"> Frontend </w:t>
      </w:r>
      <w:r w:rsidRPr="005A5327">
        <w:rPr>
          <w:rFonts w:asciiTheme="majorBidi" w:hAnsiTheme="majorBidi"/>
          <w:rtl/>
          <w:rPrChange w:id="42" w:author="Khair Horani" w:date="2025-07-15T14:33:00Z" w16du:dateUtc="2025-07-15T11:33:00Z">
            <w:rPr>
              <w:rtl/>
            </w:rPr>
          </w:rPrChange>
        </w:rPr>
        <w:t>باستخدام مكتبة</w:t>
      </w:r>
      <w:r w:rsidRPr="005A5327">
        <w:rPr>
          <w:rFonts w:asciiTheme="majorBidi" w:hAnsiTheme="majorBidi"/>
          <w:rPrChange w:id="43" w:author="Khair Horani" w:date="2025-07-15T14:33:00Z" w16du:dateUtc="2025-07-15T11:33:00Z">
            <w:rPr/>
          </w:rPrChange>
        </w:rPr>
        <w:t xml:space="preserve"> Bootstrap </w:t>
      </w:r>
      <w:r w:rsidRPr="005A5327">
        <w:rPr>
          <w:rFonts w:asciiTheme="majorBidi" w:hAnsiTheme="majorBidi"/>
          <w:rtl/>
          <w:rPrChange w:id="44" w:author="Khair Horani" w:date="2025-07-15T14:33:00Z" w16du:dateUtc="2025-07-15T11:33:00Z">
            <w:rPr>
              <w:rtl/>
            </w:rPr>
          </w:rPrChange>
        </w:rPr>
        <w:t>وعدة مكتبات</w:t>
      </w:r>
      <w:r w:rsidRPr="005A5327">
        <w:rPr>
          <w:rFonts w:asciiTheme="majorBidi" w:hAnsiTheme="majorBidi"/>
          <w:rPrChange w:id="45" w:author="Khair Horani" w:date="2025-07-15T14:33:00Z" w16du:dateUtc="2025-07-15T11:33:00Z">
            <w:rPr/>
          </w:rPrChange>
        </w:rPr>
        <w:t xml:space="preserve"> </w:t>
      </w:r>
      <w:r w:rsidR="00E53BA7" w:rsidRPr="005A5327">
        <w:rPr>
          <w:rFonts w:asciiTheme="majorBidi" w:hAnsiTheme="majorBidi"/>
          <w:rPrChange w:id="46" w:author="Khair Horani" w:date="2025-07-15T14:33:00Z" w16du:dateUtc="2025-07-15T11:33:00Z">
            <w:rPr/>
          </w:rPrChange>
        </w:rPr>
        <w:t>JavaScript</w:t>
      </w:r>
      <w:r w:rsidRPr="005A5327">
        <w:rPr>
          <w:rFonts w:asciiTheme="majorBidi" w:hAnsiTheme="majorBidi"/>
          <w:rPrChange w:id="47" w:author="Khair Horani" w:date="2025-07-15T14:33:00Z" w16du:dateUtc="2025-07-15T11:33:00Z">
            <w:rPr/>
          </w:rPrChange>
        </w:rPr>
        <w:t xml:space="preserve"> </w:t>
      </w:r>
      <w:r w:rsidRPr="005A5327">
        <w:rPr>
          <w:rFonts w:asciiTheme="majorBidi" w:hAnsiTheme="majorBidi"/>
          <w:rtl/>
          <w:rPrChange w:id="48" w:author="Khair Horani" w:date="2025-07-15T14:33:00Z" w16du:dateUtc="2025-07-15T11:33:00Z">
            <w:rPr>
              <w:rtl/>
            </w:rPr>
          </w:rPrChange>
        </w:rPr>
        <w:t xml:space="preserve">أخرى لتصميم واجهة مستخدم متميزة </w:t>
      </w:r>
      <w:r w:rsidR="0037569B" w:rsidRPr="005A5327">
        <w:rPr>
          <w:rFonts w:asciiTheme="majorBidi" w:hAnsiTheme="majorBidi"/>
          <w:rtl/>
          <w:rPrChange w:id="49" w:author="Khair Horani" w:date="2025-07-15T14:33:00Z" w16du:dateUtc="2025-07-15T11:33:00Z">
            <w:rPr>
              <w:rtl/>
            </w:rPr>
          </w:rPrChange>
        </w:rPr>
        <w:t>ومتجاوبة</w:t>
      </w:r>
      <w:r w:rsidRPr="005A5327">
        <w:rPr>
          <w:rFonts w:asciiTheme="majorBidi" w:hAnsiTheme="majorBidi"/>
          <w:rtl/>
          <w:rPrChange w:id="50" w:author="Khair Horani" w:date="2025-07-15T14:33:00Z" w16du:dateUtc="2025-07-15T11:33:00Z">
            <w:rPr>
              <w:rtl/>
            </w:rPr>
          </w:rPrChange>
        </w:rPr>
        <w:t>، بالإضافة الى ذلك سنستخدم إطار العمل</w:t>
      </w:r>
      <w:r w:rsidRPr="005A5327">
        <w:rPr>
          <w:rFonts w:asciiTheme="majorBidi" w:hAnsiTheme="majorBidi"/>
          <w:rPrChange w:id="51" w:author="Khair Horani" w:date="2025-07-15T14:33:00Z" w16du:dateUtc="2025-07-15T11:33:00Z">
            <w:rPr/>
          </w:rPrChange>
        </w:rPr>
        <w:t xml:space="preserve"> Entity </w:t>
      </w:r>
      <w:r w:rsidR="0037569B" w:rsidRPr="005A5327">
        <w:rPr>
          <w:rFonts w:asciiTheme="majorBidi" w:hAnsiTheme="majorBidi"/>
          <w:rPrChange w:id="52" w:author="Khair Horani" w:date="2025-07-15T14:33:00Z" w16du:dateUtc="2025-07-15T11:33:00Z">
            <w:rPr/>
          </w:rPrChange>
        </w:rPr>
        <w:t>Framework</w:t>
      </w:r>
      <w:r w:rsidRPr="005A5327">
        <w:rPr>
          <w:rFonts w:asciiTheme="majorBidi" w:hAnsiTheme="majorBidi"/>
          <w:rPrChange w:id="53" w:author="Khair Horani" w:date="2025-07-15T14:33:00Z" w16du:dateUtc="2025-07-15T11:33:00Z">
            <w:rPr/>
          </w:rPrChange>
        </w:rPr>
        <w:t xml:space="preserve"> Core </w:t>
      </w:r>
      <w:r w:rsidRPr="005A5327">
        <w:rPr>
          <w:rFonts w:asciiTheme="majorBidi" w:hAnsiTheme="majorBidi"/>
          <w:rtl/>
          <w:rPrChange w:id="54" w:author="Khair Horani" w:date="2025-07-15T14:33:00Z" w16du:dateUtc="2025-07-15T11:33:00Z">
            <w:rPr>
              <w:rtl/>
            </w:rPr>
          </w:rPrChange>
        </w:rPr>
        <w:t xml:space="preserve">الذي يسهل التواصل بين البرمجية الخاصة بالموقع وقاعدة بياناته. مع </w:t>
      </w:r>
      <w:r w:rsidR="0037569B" w:rsidRPr="005A5327">
        <w:rPr>
          <w:rFonts w:asciiTheme="majorBidi" w:hAnsiTheme="majorBidi"/>
          <w:rtl/>
          <w:rPrChange w:id="55" w:author="Khair Horani" w:date="2025-07-15T14:33:00Z" w16du:dateUtc="2025-07-15T11:33:00Z">
            <w:rPr>
              <w:rtl/>
            </w:rPr>
          </w:rPrChange>
        </w:rPr>
        <w:t>الاعتماد</w:t>
      </w:r>
      <w:r w:rsidRPr="005A5327">
        <w:rPr>
          <w:rFonts w:asciiTheme="majorBidi" w:hAnsiTheme="majorBidi"/>
          <w:rtl/>
          <w:rPrChange w:id="56" w:author="Khair Horani" w:date="2025-07-15T14:33:00Z" w16du:dateUtc="2025-07-15T11:33:00Z">
            <w:rPr>
              <w:rtl/>
            </w:rPr>
          </w:rPrChange>
        </w:rPr>
        <w:t xml:space="preserve"> على</w:t>
      </w:r>
      <w:r w:rsidRPr="005A5327">
        <w:rPr>
          <w:rFonts w:asciiTheme="majorBidi" w:hAnsiTheme="majorBidi"/>
          <w:rPrChange w:id="57" w:author="Khair Horani" w:date="2025-07-15T14:33:00Z" w16du:dateUtc="2025-07-15T11:33:00Z">
            <w:rPr/>
          </w:rPrChange>
        </w:rPr>
        <w:t xml:space="preserve"> Identity on ASP.NET Core </w:t>
      </w:r>
      <w:r w:rsidRPr="005A5327">
        <w:rPr>
          <w:rFonts w:asciiTheme="majorBidi" w:hAnsiTheme="majorBidi"/>
          <w:rtl/>
          <w:rPrChange w:id="58" w:author="Khair Horani" w:date="2025-07-15T14:33:00Z" w16du:dateUtc="2025-07-15T11:33:00Z">
            <w:rPr>
              <w:rtl/>
            </w:rPr>
          </w:rPrChange>
        </w:rPr>
        <w:t>لتوفير نظام توثيق متكامل وآمن</w:t>
      </w:r>
      <w:r w:rsidRPr="005A5327">
        <w:rPr>
          <w:rFonts w:asciiTheme="majorBidi" w:hAnsiTheme="majorBidi"/>
          <w:rPrChange w:id="59" w:author="Khair Horani" w:date="2025-07-15T14:33:00Z" w16du:dateUtc="2025-07-15T11:33:00Z">
            <w:rPr/>
          </w:rPrChange>
        </w:rPr>
        <w:t>.</w:t>
      </w:r>
    </w:p>
    <w:p w14:paraId="53F0033D" w14:textId="5C1D69C3" w:rsidR="006F6ADD" w:rsidRPr="005A5327" w:rsidRDefault="00484B83">
      <w:pPr>
        <w:pStyle w:val="YES"/>
        <w:jc w:val="both"/>
        <w:rPr>
          <w:rFonts w:asciiTheme="majorBidi" w:hAnsiTheme="majorBidi"/>
          <w:rtl/>
          <w:rPrChange w:id="60" w:author="Khair Horani" w:date="2025-07-15T14:33:00Z" w16du:dateUtc="2025-07-15T11:33:00Z">
            <w:rPr>
              <w:rtl/>
            </w:rPr>
          </w:rPrChange>
        </w:rPr>
        <w:pPrChange w:id="61" w:author="Khair Horani" w:date="2025-07-15T14:33:00Z" w16du:dateUtc="2025-07-15T11:33:00Z">
          <w:pPr>
            <w:pStyle w:val="YES"/>
          </w:pPr>
        </w:pPrChange>
      </w:pPr>
      <w:r w:rsidRPr="005A5327">
        <w:rPr>
          <w:rFonts w:asciiTheme="majorBidi" w:hAnsiTheme="majorBidi"/>
          <w:rtl/>
          <w:rPrChange w:id="62" w:author="Khair Horani" w:date="2025-07-15T14:33:00Z" w16du:dateUtc="2025-07-15T11:33:00Z">
            <w:rPr>
              <w:rtl/>
            </w:rPr>
          </w:rPrChange>
        </w:rPr>
        <w:t>من خلال هذا المشروع، نهدف إلى تحسين تجربة المواطنين وزيادة كفاءة مؤسسات الدولة من خلال تكنولوجيا متقدمة تتيح للمواطنين التفاعل مع المؤسسات بكل سهولة وسلاسة، هذا النظام ليس مجرد أداة، بل هو شريك في تقديم تجربة فريدة لا تُنسى لكل زائر ومحاولة للنهوض بالوطن.</w:t>
      </w:r>
    </w:p>
    <w:p w14:paraId="6F6F453D" w14:textId="77777777" w:rsidR="006F6ADD" w:rsidRDefault="006F6ADD">
      <w:pPr>
        <w:rPr>
          <w:rtl/>
          <w:lang w:bidi="ar-SY"/>
        </w:rPr>
      </w:pPr>
      <w:r>
        <w:rPr>
          <w:rtl/>
          <w:lang w:bidi="ar-SY"/>
        </w:rPr>
        <w:br w:type="page"/>
      </w:r>
    </w:p>
    <w:p w14:paraId="69076793" w14:textId="7C3BB248" w:rsidR="00484B83" w:rsidRDefault="006F6ADD" w:rsidP="00C31EC4">
      <w:pPr>
        <w:pStyle w:val="H1"/>
      </w:pPr>
      <w:bookmarkStart w:id="63" w:name="_Toc202972590"/>
      <w:bookmarkStart w:id="64" w:name="_Toc202972633"/>
      <w:bookmarkStart w:id="65" w:name="_Toc202972651"/>
      <w:bookmarkStart w:id="66" w:name="_Toc203158127"/>
      <w:r w:rsidRPr="006F6ADD">
        <w:lastRenderedPageBreak/>
        <w:t>Abstract</w:t>
      </w:r>
      <w:bookmarkEnd w:id="63"/>
      <w:bookmarkEnd w:id="64"/>
      <w:bookmarkEnd w:id="65"/>
      <w:bookmarkEnd w:id="66"/>
    </w:p>
    <w:p w14:paraId="222E4B3A" w14:textId="11F4DE59" w:rsidR="00767FBD" w:rsidRDefault="00767FBD">
      <w:pPr>
        <w:bidi w:val="0"/>
        <w:ind w:firstLine="720"/>
        <w:jc w:val="both"/>
        <w:rPr>
          <w:lang w:bidi="ar-SY"/>
        </w:rPr>
        <w:pPrChange w:id="67" w:author="Khair Horani" w:date="2025-07-15T14:34:00Z" w16du:dateUtc="2025-07-15T11:34:00Z">
          <w:pPr>
            <w:bidi w:val="0"/>
          </w:pPr>
        </w:pPrChange>
      </w:pPr>
      <w:r>
        <w:rPr>
          <w:lang w:bidi="ar-SY"/>
        </w:rPr>
        <w:t>In our modern and rapidly evolving world, where keeping pace with progress is essential, the lack of coordination between citizens and public service institutions has become a pressing challenge. After God granted us the blessing of victory and liberation, and with our presence as youth striving for change and national advancement, we found the ideal solution to this challenge: developing a comprehensive website that facilitates seamless communication and connection between citizens and state service institutions</w:t>
      </w:r>
      <w:r>
        <w:rPr>
          <w:rFonts w:cs="Arial"/>
          <w:rtl/>
          <w:lang w:bidi="ar-SY"/>
        </w:rPr>
        <w:t>.</w:t>
      </w:r>
    </w:p>
    <w:p w14:paraId="1A3463FA" w14:textId="30D95A5E" w:rsidR="00767FBD" w:rsidRDefault="00767FBD">
      <w:pPr>
        <w:bidi w:val="0"/>
        <w:jc w:val="both"/>
        <w:rPr>
          <w:lang w:bidi="ar-SY"/>
        </w:rPr>
        <w:pPrChange w:id="68" w:author="Khair Horani" w:date="2025-07-15T14:33:00Z" w16du:dateUtc="2025-07-15T11:33:00Z">
          <w:pPr>
            <w:bidi w:val="0"/>
          </w:pPr>
        </w:pPrChange>
      </w:pPr>
      <w:r>
        <w:rPr>
          <w:lang w:bidi="ar-SY"/>
        </w:rPr>
        <w:t>Thus, we designed a digital platform for managing and organizing public services—Baleghna—to enhance the citizen's experience in communicating with government entities in the simplest way possible</w:t>
      </w:r>
      <w:r>
        <w:rPr>
          <w:rFonts w:cs="Arial"/>
          <w:rtl/>
          <w:lang w:bidi="ar-SY"/>
        </w:rPr>
        <w:t>.</w:t>
      </w:r>
    </w:p>
    <w:p w14:paraId="103E3ED0" w14:textId="0AC894BE" w:rsidR="00767FBD" w:rsidRDefault="00767FBD">
      <w:pPr>
        <w:bidi w:val="0"/>
        <w:jc w:val="both"/>
        <w:rPr>
          <w:lang w:bidi="ar-SY"/>
        </w:rPr>
        <w:pPrChange w:id="69" w:author="Khair Horani" w:date="2025-07-15T14:33:00Z" w16du:dateUtc="2025-07-15T11:33:00Z">
          <w:pPr>
            <w:bidi w:val="0"/>
          </w:pPr>
        </w:pPrChange>
      </w:pPr>
      <w:r>
        <w:rPr>
          <w:lang w:bidi="ar-SY"/>
        </w:rPr>
        <w:t>The goal of this project is to establish a modern system that simplifies interactions between citizens and state institutions in addressing everyday societal issues. This is achieved by allowing users to submit complaints that include the title, description, and responsible authority, track the status of those complaints, and later provide feedback on the quality of the service received</w:t>
      </w:r>
      <w:r>
        <w:rPr>
          <w:rFonts w:cs="Arial"/>
          <w:rtl/>
          <w:lang w:bidi="ar-SY"/>
        </w:rPr>
        <w:t>.</w:t>
      </w:r>
    </w:p>
    <w:p w14:paraId="7515F2C8" w14:textId="4EFAD8B2" w:rsidR="00767FBD" w:rsidRDefault="00767FBD">
      <w:pPr>
        <w:bidi w:val="0"/>
        <w:jc w:val="both"/>
        <w:rPr>
          <w:lang w:bidi="ar-SY"/>
        </w:rPr>
        <w:pPrChange w:id="70" w:author="Khair Horani" w:date="2025-07-15T14:33:00Z" w16du:dateUtc="2025-07-15T11:33:00Z">
          <w:pPr>
            <w:bidi w:val="0"/>
          </w:pPr>
        </w:pPrChange>
      </w:pPr>
      <w:r>
        <w:rPr>
          <w:lang w:bidi="ar-SY"/>
        </w:rPr>
        <w:t>To implement this system, we will use the ASP.NET Core framework for backend development. The frontend will be built using the Bootstrap library along with several JavaScript libraries to create a responsive and user-friendly interface. Additionally, we will employ Entity Framework Core to streamline communication between the application and its database, and we will rely on ASP.NET Core Identity to provide a secure and comprehensive authentication system</w:t>
      </w:r>
      <w:r>
        <w:rPr>
          <w:rFonts w:cs="Arial"/>
          <w:rtl/>
          <w:lang w:bidi="ar-SY"/>
        </w:rPr>
        <w:t>.</w:t>
      </w:r>
    </w:p>
    <w:p w14:paraId="529D14CB" w14:textId="5E8C8224" w:rsidR="00817184" w:rsidRDefault="00767FBD">
      <w:pPr>
        <w:bidi w:val="0"/>
        <w:jc w:val="both"/>
        <w:rPr>
          <w:rFonts w:cs="Arial"/>
          <w:lang w:bidi="ar-SY"/>
        </w:rPr>
        <w:pPrChange w:id="71" w:author="Khair Horani" w:date="2025-07-15T14:33:00Z" w16du:dateUtc="2025-07-15T11:33:00Z">
          <w:pPr>
            <w:bidi w:val="0"/>
          </w:pPr>
        </w:pPrChange>
      </w:pPr>
      <w:r>
        <w:rPr>
          <w:lang w:bidi="ar-SY"/>
        </w:rPr>
        <w:t>Through this project, we aim to improve the citizen experience and enhance the efficiency of public institutions using advanced technology that enables smooth and effortless interaction. This system is not just a tool—it is a partner in delivering a unique and memorable experience to every visitor, and a step toward the progress of our nation</w:t>
      </w:r>
      <w:r>
        <w:rPr>
          <w:rFonts w:cs="Arial"/>
          <w:rtl/>
          <w:lang w:bidi="ar-SY"/>
        </w:rPr>
        <w:t>.</w:t>
      </w:r>
    </w:p>
    <w:p w14:paraId="4F698A73" w14:textId="77777777" w:rsidR="00817184" w:rsidRDefault="00817184">
      <w:pPr>
        <w:bidi w:val="0"/>
        <w:rPr>
          <w:rFonts w:cs="Arial"/>
          <w:lang w:bidi="ar-SY"/>
        </w:rPr>
      </w:pPr>
      <w:r>
        <w:rPr>
          <w:rFonts w:cs="Arial"/>
          <w:lang w:bidi="ar-SY"/>
        </w:rPr>
        <w:br w:type="page"/>
      </w:r>
    </w:p>
    <w:sdt>
      <w:sdtPr>
        <w:rPr>
          <w:rFonts w:eastAsiaTheme="minorHAnsi" w:cstheme="minorBidi"/>
          <w:b/>
          <w:color w:val="auto"/>
          <w:kern w:val="2"/>
          <w:sz w:val="28"/>
          <w:szCs w:val="24"/>
          <w:rtl/>
          <w14:ligatures w14:val="standardContextual"/>
        </w:rPr>
        <w:id w:val="811608053"/>
        <w:docPartObj>
          <w:docPartGallery w:val="Table of Contents"/>
          <w:docPartUnique/>
        </w:docPartObj>
      </w:sdtPr>
      <w:sdtEndPr>
        <w:rPr>
          <w:b w:val="0"/>
          <w:bCs/>
          <w:noProof/>
        </w:rPr>
      </w:sdtEndPr>
      <w:sdtContent>
        <w:p w14:paraId="331CA8AB" w14:textId="681D9A04" w:rsidR="0030310A" w:rsidRPr="002553F9" w:rsidRDefault="002553F9" w:rsidP="00D249CB">
          <w:pPr>
            <w:pStyle w:val="TOCHeading"/>
            <w:bidi/>
          </w:pPr>
          <w:r>
            <w:rPr>
              <w:rFonts w:hint="cs"/>
              <w:rtl/>
            </w:rPr>
            <w:t>الفهرس</w:t>
          </w:r>
        </w:p>
        <w:p w14:paraId="1B373B55" w14:textId="20191F38" w:rsidR="00C71ABF" w:rsidRDefault="0030310A" w:rsidP="00C71ABF">
          <w:pPr>
            <w:pStyle w:val="TOC1"/>
            <w:rPr>
              <w:rFonts w:asciiTheme="minorHAnsi" w:eastAsiaTheme="minorEastAsia" w:hAnsiTheme="minorHAnsi"/>
              <w:noProof/>
              <w:sz w:val="24"/>
            </w:rPr>
          </w:pPr>
          <w:r>
            <w:fldChar w:fldCharType="begin"/>
          </w:r>
          <w:r>
            <w:instrText xml:space="preserve"> TOC \o "1-3" \h \z \u </w:instrText>
          </w:r>
          <w:r>
            <w:fldChar w:fldCharType="separate"/>
          </w:r>
          <w:r w:rsidR="00C71ABF">
            <w:fldChar w:fldCharType="begin"/>
          </w:r>
          <w:r w:rsidR="00C71ABF">
            <w:instrText>HYPERLINK \l "_Toc203158125"</w:instrText>
          </w:r>
          <w:r w:rsidR="00C71ABF">
            <w:fldChar w:fldCharType="separate"/>
          </w:r>
          <w:r w:rsidR="00C71ABF" w:rsidRPr="003D7755">
            <w:rPr>
              <w:rStyle w:val="Hyperlink"/>
              <w:rFonts w:ascii="Arabic Typesetting" w:eastAsia="Times New Roman" w:hAnsi="Arabic Typesetting" w:cs="Arabic Typesetting" w:hint="eastAsia"/>
              <w:bCs/>
              <w:noProof/>
              <w:rtl/>
              <w:lang w:bidi="ar-SY"/>
            </w:rPr>
            <w:t>كلمة</w:t>
          </w:r>
          <w:r w:rsidR="00C71ABF" w:rsidRPr="003D7755">
            <w:rPr>
              <w:rStyle w:val="Hyperlink"/>
              <w:rFonts w:ascii="Arabic Typesetting" w:eastAsia="Times New Roman" w:hAnsi="Arabic Typesetting" w:cs="Arabic Typesetting"/>
              <w:bCs/>
              <w:noProof/>
              <w:rtl/>
              <w:lang w:bidi="ar-SY"/>
            </w:rPr>
            <w:t xml:space="preserve"> </w:t>
          </w:r>
          <w:r w:rsidR="00C71ABF" w:rsidRPr="003D7755">
            <w:rPr>
              <w:rStyle w:val="Hyperlink"/>
              <w:rFonts w:ascii="Arabic Typesetting" w:eastAsia="Times New Roman" w:hAnsi="Arabic Typesetting" w:cs="Arabic Typesetting" w:hint="eastAsia"/>
              <w:bCs/>
              <w:noProof/>
              <w:rtl/>
              <w:lang w:bidi="ar-SY"/>
            </w:rPr>
            <w:t>شكر</w:t>
          </w:r>
          <w:r w:rsidR="00C71ABF">
            <w:rPr>
              <w:noProof/>
              <w:webHidden/>
            </w:rPr>
            <w:tab/>
          </w:r>
          <w:r w:rsidR="00C71ABF">
            <w:rPr>
              <w:noProof/>
              <w:webHidden/>
            </w:rPr>
            <w:fldChar w:fldCharType="begin"/>
          </w:r>
          <w:r w:rsidR="00C71ABF">
            <w:rPr>
              <w:noProof/>
              <w:webHidden/>
            </w:rPr>
            <w:instrText xml:space="preserve"> PAGEREF _Toc203158125 \h </w:instrText>
          </w:r>
          <w:r w:rsidR="00C71ABF">
            <w:rPr>
              <w:noProof/>
              <w:webHidden/>
            </w:rPr>
          </w:r>
          <w:r w:rsidR="00C71ABF">
            <w:rPr>
              <w:noProof/>
              <w:webHidden/>
            </w:rPr>
            <w:fldChar w:fldCharType="separate"/>
          </w:r>
          <w:ins w:id="72" w:author="Khair Horani" w:date="2025-07-16T21:41:00Z" w16du:dateUtc="2025-07-16T18:41:00Z">
            <w:r w:rsidR="00CA019E">
              <w:rPr>
                <w:noProof/>
                <w:webHidden/>
                <w:rtl/>
              </w:rPr>
              <w:t>4</w:t>
            </w:r>
          </w:ins>
          <w:del w:id="73" w:author="Khair Horani" w:date="2025-07-16T17:36:00Z" w16du:dateUtc="2025-07-16T14:36:00Z">
            <w:r w:rsidR="00040565" w:rsidDel="002C6EEB">
              <w:rPr>
                <w:noProof/>
                <w:webHidden/>
                <w:rtl/>
              </w:rPr>
              <w:delText>3</w:delText>
            </w:r>
          </w:del>
          <w:r w:rsidR="00C71ABF">
            <w:rPr>
              <w:noProof/>
              <w:webHidden/>
            </w:rPr>
            <w:fldChar w:fldCharType="end"/>
          </w:r>
          <w:r w:rsidR="00C71ABF">
            <w:fldChar w:fldCharType="end"/>
          </w:r>
        </w:p>
        <w:p w14:paraId="30EBFBE7" w14:textId="6050C63D" w:rsidR="00C71ABF" w:rsidRDefault="00C71ABF" w:rsidP="00C71ABF">
          <w:pPr>
            <w:pStyle w:val="TOC1"/>
            <w:rPr>
              <w:rFonts w:asciiTheme="minorHAnsi" w:eastAsiaTheme="minorEastAsia" w:hAnsiTheme="minorHAnsi"/>
              <w:noProof/>
              <w:sz w:val="24"/>
            </w:rPr>
          </w:pPr>
          <w:r>
            <w:fldChar w:fldCharType="begin"/>
          </w:r>
          <w:r>
            <w:instrText>HYPERLINK \l "_Toc203158126"</w:instrText>
          </w:r>
          <w:r>
            <w:fldChar w:fldCharType="separate"/>
          </w:r>
          <w:r w:rsidRPr="003D7755">
            <w:rPr>
              <w:rStyle w:val="Hyperlink"/>
              <w:rFonts w:hint="eastAsia"/>
              <w:noProof/>
              <w:rtl/>
              <w:lang w:bidi="ar-SY"/>
            </w:rPr>
            <w:t>الملخص</w:t>
          </w:r>
          <w:r>
            <w:rPr>
              <w:noProof/>
              <w:webHidden/>
            </w:rPr>
            <w:tab/>
          </w:r>
          <w:r>
            <w:rPr>
              <w:noProof/>
              <w:webHidden/>
            </w:rPr>
            <w:fldChar w:fldCharType="begin"/>
          </w:r>
          <w:r>
            <w:rPr>
              <w:noProof/>
              <w:webHidden/>
            </w:rPr>
            <w:instrText xml:space="preserve"> PAGEREF _Toc203158126 \h </w:instrText>
          </w:r>
          <w:r>
            <w:rPr>
              <w:noProof/>
              <w:webHidden/>
            </w:rPr>
          </w:r>
          <w:r>
            <w:rPr>
              <w:noProof/>
              <w:webHidden/>
            </w:rPr>
            <w:fldChar w:fldCharType="separate"/>
          </w:r>
          <w:ins w:id="74" w:author="Khair Horani" w:date="2025-07-16T21:41:00Z" w16du:dateUtc="2025-07-16T18:41:00Z">
            <w:r w:rsidR="00CA019E">
              <w:rPr>
                <w:noProof/>
                <w:webHidden/>
                <w:rtl/>
              </w:rPr>
              <w:t>6</w:t>
            </w:r>
          </w:ins>
          <w:del w:id="75" w:author="Khair Horani" w:date="2025-07-16T17:36:00Z" w16du:dateUtc="2025-07-16T14:36:00Z">
            <w:r w:rsidR="00040565" w:rsidDel="002C6EEB">
              <w:rPr>
                <w:noProof/>
                <w:webHidden/>
                <w:rtl/>
              </w:rPr>
              <w:delText>5</w:delText>
            </w:r>
          </w:del>
          <w:r>
            <w:rPr>
              <w:noProof/>
              <w:webHidden/>
            </w:rPr>
            <w:fldChar w:fldCharType="end"/>
          </w:r>
          <w:r>
            <w:fldChar w:fldCharType="end"/>
          </w:r>
        </w:p>
        <w:p w14:paraId="682BA675" w14:textId="33B33284" w:rsidR="00C71ABF" w:rsidRDefault="00C71ABF" w:rsidP="00C71ABF">
          <w:pPr>
            <w:pStyle w:val="TOC1"/>
            <w:rPr>
              <w:rFonts w:asciiTheme="minorHAnsi" w:eastAsiaTheme="minorEastAsia" w:hAnsiTheme="minorHAnsi"/>
              <w:noProof/>
              <w:sz w:val="24"/>
            </w:rPr>
          </w:pPr>
          <w:r>
            <w:fldChar w:fldCharType="begin"/>
          </w:r>
          <w:r>
            <w:instrText>HYPERLINK \l "_Toc203158127"</w:instrText>
          </w:r>
          <w:r>
            <w:fldChar w:fldCharType="separate"/>
          </w:r>
          <w:r w:rsidRPr="003D7755">
            <w:rPr>
              <w:rStyle w:val="Hyperlink"/>
              <w:noProof/>
              <w:lang w:bidi="ar-SY"/>
            </w:rPr>
            <w:t>Abstract</w:t>
          </w:r>
          <w:r>
            <w:rPr>
              <w:noProof/>
              <w:webHidden/>
            </w:rPr>
            <w:tab/>
          </w:r>
          <w:r>
            <w:rPr>
              <w:noProof/>
              <w:webHidden/>
            </w:rPr>
            <w:fldChar w:fldCharType="begin"/>
          </w:r>
          <w:r>
            <w:rPr>
              <w:noProof/>
              <w:webHidden/>
            </w:rPr>
            <w:instrText xml:space="preserve"> PAGEREF _Toc203158127 \h </w:instrText>
          </w:r>
          <w:r>
            <w:rPr>
              <w:noProof/>
              <w:webHidden/>
            </w:rPr>
          </w:r>
          <w:r>
            <w:rPr>
              <w:noProof/>
              <w:webHidden/>
            </w:rPr>
            <w:fldChar w:fldCharType="separate"/>
          </w:r>
          <w:ins w:id="76" w:author="Khair Horani" w:date="2025-07-16T21:41:00Z" w16du:dateUtc="2025-07-16T18:41:00Z">
            <w:r w:rsidR="00CA019E">
              <w:rPr>
                <w:noProof/>
                <w:webHidden/>
                <w:rtl/>
              </w:rPr>
              <w:t>7</w:t>
            </w:r>
          </w:ins>
          <w:del w:id="77" w:author="Khair Horani" w:date="2025-07-16T17:36:00Z" w16du:dateUtc="2025-07-16T14:36:00Z">
            <w:r w:rsidR="00040565" w:rsidDel="002C6EEB">
              <w:rPr>
                <w:noProof/>
                <w:webHidden/>
                <w:rtl/>
              </w:rPr>
              <w:delText>6</w:delText>
            </w:r>
          </w:del>
          <w:r>
            <w:rPr>
              <w:noProof/>
              <w:webHidden/>
            </w:rPr>
            <w:fldChar w:fldCharType="end"/>
          </w:r>
          <w:r>
            <w:fldChar w:fldCharType="end"/>
          </w:r>
        </w:p>
        <w:p w14:paraId="6D9DB2AA" w14:textId="7C40A22E" w:rsidR="00C71ABF" w:rsidRDefault="00C71ABF" w:rsidP="00C71ABF">
          <w:pPr>
            <w:pStyle w:val="TOC1"/>
            <w:rPr>
              <w:rFonts w:asciiTheme="minorHAnsi" w:eastAsiaTheme="minorEastAsia" w:hAnsiTheme="minorHAnsi"/>
              <w:noProof/>
              <w:sz w:val="24"/>
            </w:rPr>
          </w:pPr>
          <w:r>
            <w:fldChar w:fldCharType="begin"/>
          </w:r>
          <w:r>
            <w:instrText>HYPERLINK \l "_Toc203158128"</w:instrText>
          </w:r>
          <w:r>
            <w:fldChar w:fldCharType="separate"/>
          </w:r>
          <w:r w:rsidRPr="003D7755">
            <w:rPr>
              <w:rStyle w:val="Hyperlink"/>
              <w:rFonts w:hint="eastAsia"/>
              <w:noProof/>
              <w:rtl/>
              <w:lang w:bidi="ar-SY"/>
            </w:rPr>
            <w:t>الفصل</w:t>
          </w:r>
          <w:r w:rsidRPr="003D7755">
            <w:rPr>
              <w:rStyle w:val="Hyperlink"/>
              <w:noProof/>
              <w:rtl/>
              <w:lang w:bidi="ar-SY"/>
            </w:rPr>
            <w:t xml:space="preserve"> </w:t>
          </w:r>
          <w:r w:rsidRPr="003D7755">
            <w:rPr>
              <w:rStyle w:val="Hyperlink"/>
              <w:rFonts w:hint="eastAsia"/>
              <w:noProof/>
              <w:rtl/>
              <w:lang w:bidi="ar-SY"/>
            </w:rPr>
            <w:t>الأول</w:t>
          </w:r>
          <w:r w:rsidRPr="003D7755">
            <w:rPr>
              <w:rStyle w:val="Hyperlink"/>
              <w:noProof/>
              <w:rtl/>
              <w:lang w:bidi="ar-SY"/>
            </w:rPr>
            <w:t xml:space="preserve"> - </w:t>
          </w:r>
          <w:r w:rsidRPr="003D7755">
            <w:rPr>
              <w:rStyle w:val="Hyperlink"/>
              <w:rFonts w:hint="eastAsia"/>
              <w:noProof/>
              <w:rtl/>
              <w:lang w:bidi="ar-SY"/>
            </w:rPr>
            <w:t>مقدمة</w:t>
          </w:r>
          <w:r w:rsidRPr="003D7755">
            <w:rPr>
              <w:rStyle w:val="Hyperlink"/>
              <w:noProof/>
              <w:rtl/>
              <w:lang w:bidi="ar-SY"/>
            </w:rPr>
            <w:t xml:space="preserve"> </w:t>
          </w:r>
          <w:r w:rsidRPr="003D7755">
            <w:rPr>
              <w:rStyle w:val="Hyperlink"/>
              <w:rFonts w:hint="eastAsia"/>
              <w:noProof/>
              <w:rtl/>
              <w:lang w:bidi="ar-SY"/>
            </w:rPr>
            <w:t>عامة</w:t>
          </w:r>
          <w:r>
            <w:rPr>
              <w:noProof/>
              <w:webHidden/>
            </w:rPr>
            <w:tab/>
          </w:r>
          <w:r>
            <w:rPr>
              <w:noProof/>
              <w:webHidden/>
            </w:rPr>
            <w:fldChar w:fldCharType="begin"/>
          </w:r>
          <w:r>
            <w:rPr>
              <w:noProof/>
              <w:webHidden/>
            </w:rPr>
            <w:instrText xml:space="preserve"> PAGEREF _Toc203158128 \h </w:instrText>
          </w:r>
          <w:r>
            <w:rPr>
              <w:noProof/>
              <w:webHidden/>
            </w:rPr>
          </w:r>
          <w:r>
            <w:rPr>
              <w:noProof/>
              <w:webHidden/>
            </w:rPr>
            <w:fldChar w:fldCharType="separate"/>
          </w:r>
          <w:ins w:id="78" w:author="Khair Horani" w:date="2025-07-16T21:41:00Z" w16du:dateUtc="2025-07-16T18:41:00Z">
            <w:r w:rsidR="00CA019E">
              <w:rPr>
                <w:noProof/>
                <w:webHidden/>
                <w:rtl/>
              </w:rPr>
              <w:t>11</w:t>
            </w:r>
          </w:ins>
          <w:del w:id="79" w:author="Khair Horani" w:date="2025-07-16T17:36:00Z" w16du:dateUtc="2025-07-16T14:36:00Z">
            <w:r w:rsidR="00040565" w:rsidDel="002C6EEB">
              <w:rPr>
                <w:noProof/>
                <w:webHidden/>
                <w:rtl/>
              </w:rPr>
              <w:delText>10</w:delText>
            </w:r>
          </w:del>
          <w:r>
            <w:rPr>
              <w:noProof/>
              <w:webHidden/>
            </w:rPr>
            <w:fldChar w:fldCharType="end"/>
          </w:r>
          <w:r>
            <w:fldChar w:fldCharType="end"/>
          </w:r>
        </w:p>
        <w:p w14:paraId="55DC0DA1" w14:textId="05EC132D" w:rsidR="00C71ABF" w:rsidRDefault="00C71ABF" w:rsidP="00C71ABF">
          <w:pPr>
            <w:pStyle w:val="TOC1"/>
            <w:rPr>
              <w:rFonts w:asciiTheme="minorHAnsi" w:eastAsiaTheme="minorEastAsia" w:hAnsiTheme="minorHAnsi"/>
              <w:noProof/>
              <w:sz w:val="24"/>
            </w:rPr>
          </w:pPr>
          <w:r>
            <w:fldChar w:fldCharType="begin"/>
          </w:r>
          <w:r>
            <w:instrText>HYPERLINK \l "_Toc203158129"</w:instrText>
          </w:r>
          <w:r>
            <w:fldChar w:fldCharType="separate"/>
          </w:r>
          <w:r w:rsidRPr="003D7755">
            <w:rPr>
              <w:rStyle w:val="Hyperlink"/>
              <w:rFonts w:hint="eastAsia"/>
              <w:noProof/>
              <w:rtl/>
              <w:lang w:bidi="ar-SY"/>
            </w:rPr>
            <w:t>الفصل</w:t>
          </w:r>
          <w:r w:rsidRPr="003D7755">
            <w:rPr>
              <w:rStyle w:val="Hyperlink"/>
              <w:noProof/>
              <w:rtl/>
              <w:lang w:bidi="ar-SY"/>
            </w:rPr>
            <w:t xml:space="preserve"> </w:t>
          </w:r>
          <w:r w:rsidRPr="003D7755">
            <w:rPr>
              <w:rStyle w:val="Hyperlink"/>
              <w:rFonts w:hint="eastAsia"/>
              <w:noProof/>
              <w:rtl/>
              <w:lang w:bidi="ar-SY"/>
            </w:rPr>
            <w:t>الثاني</w:t>
          </w:r>
          <w:r w:rsidRPr="003D7755">
            <w:rPr>
              <w:rStyle w:val="Hyperlink"/>
              <w:noProof/>
              <w:rtl/>
              <w:lang w:bidi="ar-SY"/>
            </w:rPr>
            <w:t xml:space="preserve"> - </w:t>
          </w:r>
          <w:r w:rsidRPr="003D7755">
            <w:rPr>
              <w:rStyle w:val="Hyperlink"/>
              <w:rFonts w:hint="eastAsia"/>
              <w:noProof/>
              <w:rtl/>
              <w:lang w:bidi="ar-SY"/>
            </w:rPr>
            <w:t>الأدوات</w:t>
          </w:r>
          <w:r w:rsidRPr="003D7755">
            <w:rPr>
              <w:rStyle w:val="Hyperlink"/>
              <w:noProof/>
              <w:rtl/>
              <w:lang w:bidi="ar-SY"/>
            </w:rPr>
            <w:t xml:space="preserve"> </w:t>
          </w:r>
          <w:r w:rsidRPr="003D7755">
            <w:rPr>
              <w:rStyle w:val="Hyperlink"/>
              <w:rFonts w:hint="eastAsia"/>
              <w:noProof/>
              <w:rtl/>
              <w:lang w:bidi="ar-SY"/>
            </w:rPr>
            <w:t>والتقنيات</w:t>
          </w:r>
          <w:r w:rsidRPr="003D7755">
            <w:rPr>
              <w:rStyle w:val="Hyperlink"/>
              <w:noProof/>
              <w:rtl/>
              <w:lang w:bidi="ar-SY"/>
            </w:rPr>
            <w:t xml:space="preserve"> </w:t>
          </w:r>
          <w:r w:rsidRPr="003D7755">
            <w:rPr>
              <w:rStyle w:val="Hyperlink"/>
              <w:rFonts w:hint="eastAsia"/>
              <w:noProof/>
              <w:rtl/>
              <w:lang w:bidi="ar-SY"/>
            </w:rPr>
            <w:t>البرمجيّة</w:t>
          </w:r>
          <w:r>
            <w:rPr>
              <w:noProof/>
              <w:webHidden/>
            </w:rPr>
            <w:tab/>
          </w:r>
          <w:r>
            <w:rPr>
              <w:noProof/>
              <w:webHidden/>
            </w:rPr>
            <w:fldChar w:fldCharType="begin"/>
          </w:r>
          <w:r>
            <w:rPr>
              <w:noProof/>
              <w:webHidden/>
            </w:rPr>
            <w:instrText xml:space="preserve"> PAGEREF _Toc203158129 \h </w:instrText>
          </w:r>
          <w:r>
            <w:rPr>
              <w:noProof/>
              <w:webHidden/>
            </w:rPr>
          </w:r>
          <w:r>
            <w:rPr>
              <w:noProof/>
              <w:webHidden/>
            </w:rPr>
            <w:fldChar w:fldCharType="separate"/>
          </w:r>
          <w:ins w:id="80" w:author="Khair Horani" w:date="2025-07-16T21:41:00Z" w16du:dateUtc="2025-07-16T18:41:00Z">
            <w:r w:rsidR="00CA019E">
              <w:rPr>
                <w:noProof/>
                <w:webHidden/>
                <w:rtl/>
              </w:rPr>
              <w:t>16</w:t>
            </w:r>
          </w:ins>
          <w:del w:id="81" w:author="Khair Horani" w:date="2025-07-16T17:36:00Z" w16du:dateUtc="2025-07-16T14:36:00Z">
            <w:r w:rsidR="00040565" w:rsidDel="002C6EEB">
              <w:rPr>
                <w:noProof/>
                <w:webHidden/>
                <w:rtl/>
              </w:rPr>
              <w:delText>15</w:delText>
            </w:r>
          </w:del>
          <w:r>
            <w:rPr>
              <w:noProof/>
              <w:webHidden/>
            </w:rPr>
            <w:fldChar w:fldCharType="end"/>
          </w:r>
          <w:r>
            <w:fldChar w:fldCharType="end"/>
          </w:r>
        </w:p>
        <w:p w14:paraId="7603CCA6" w14:textId="73B76D8D" w:rsidR="00C71ABF" w:rsidRDefault="00C71ABF" w:rsidP="00C71ABF">
          <w:pPr>
            <w:pStyle w:val="TOC2"/>
            <w:tabs>
              <w:tab w:val="right" w:leader="dot" w:pos="9350"/>
            </w:tabs>
            <w:rPr>
              <w:rFonts w:asciiTheme="minorHAnsi" w:eastAsiaTheme="minorEastAsia" w:hAnsiTheme="minorHAnsi"/>
              <w:noProof/>
              <w:sz w:val="24"/>
            </w:rPr>
          </w:pPr>
          <w:r>
            <w:fldChar w:fldCharType="begin"/>
          </w:r>
          <w:r>
            <w:instrText>HYPERLINK \l "_Toc203158130"</w:instrText>
          </w:r>
          <w:r>
            <w:fldChar w:fldCharType="separate"/>
          </w:r>
          <w:r w:rsidRPr="003D7755">
            <w:rPr>
              <w:rStyle w:val="Hyperlink"/>
              <w:noProof/>
              <w:rtl/>
              <w:lang w:bidi="ar-SY"/>
            </w:rPr>
            <w:t xml:space="preserve">2-1 </w:t>
          </w:r>
          <w:r w:rsidRPr="003D7755">
            <w:rPr>
              <w:rStyle w:val="Hyperlink"/>
              <w:rFonts w:hint="eastAsia"/>
              <w:noProof/>
              <w:rtl/>
              <w:lang w:bidi="ar-SY"/>
            </w:rPr>
            <w:t>الباك</w:t>
          </w:r>
          <w:r w:rsidRPr="003D7755">
            <w:rPr>
              <w:rStyle w:val="Hyperlink"/>
              <w:noProof/>
              <w:rtl/>
              <w:lang w:bidi="ar-SY"/>
            </w:rPr>
            <w:t xml:space="preserve"> </w:t>
          </w:r>
          <w:r w:rsidRPr="003D7755">
            <w:rPr>
              <w:rStyle w:val="Hyperlink"/>
              <w:noProof/>
              <w:lang w:bidi="ar-SY"/>
            </w:rPr>
            <w:t>Backend</w:t>
          </w:r>
          <w:r>
            <w:rPr>
              <w:noProof/>
              <w:webHidden/>
            </w:rPr>
            <w:tab/>
          </w:r>
          <w:r>
            <w:rPr>
              <w:noProof/>
              <w:webHidden/>
            </w:rPr>
            <w:fldChar w:fldCharType="begin"/>
          </w:r>
          <w:r>
            <w:rPr>
              <w:noProof/>
              <w:webHidden/>
            </w:rPr>
            <w:instrText xml:space="preserve"> PAGEREF _Toc203158130 \h </w:instrText>
          </w:r>
          <w:r>
            <w:rPr>
              <w:noProof/>
              <w:webHidden/>
            </w:rPr>
          </w:r>
          <w:r>
            <w:rPr>
              <w:noProof/>
              <w:webHidden/>
            </w:rPr>
            <w:fldChar w:fldCharType="separate"/>
          </w:r>
          <w:ins w:id="82" w:author="Khair Horani" w:date="2025-07-16T21:41:00Z" w16du:dateUtc="2025-07-16T18:41:00Z">
            <w:r w:rsidR="00CA019E">
              <w:rPr>
                <w:noProof/>
                <w:webHidden/>
                <w:rtl/>
              </w:rPr>
              <w:t>16</w:t>
            </w:r>
          </w:ins>
          <w:del w:id="83" w:author="Khair Horani" w:date="2025-07-16T17:36:00Z" w16du:dateUtc="2025-07-16T14:36:00Z">
            <w:r w:rsidR="00040565" w:rsidDel="002C6EEB">
              <w:rPr>
                <w:noProof/>
                <w:webHidden/>
                <w:rtl/>
              </w:rPr>
              <w:delText>15</w:delText>
            </w:r>
          </w:del>
          <w:r>
            <w:rPr>
              <w:noProof/>
              <w:webHidden/>
            </w:rPr>
            <w:fldChar w:fldCharType="end"/>
          </w:r>
          <w:r>
            <w:fldChar w:fldCharType="end"/>
          </w:r>
        </w:p>
        <w:p w14:paraId="0ACF037B" w14:textId="1F79A9B2"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"_Toc203158131"</w:instrText>
          </w:r>
          <w:r>
            <w:fldChar w:fldCharType="separate"/>
          </w:r>
          <w:r w:rsidRPr="003D7755">
            <w:rPr>
              <w:rStyle w:val="Hyperlink"/>
              <w:noProof/>
              <w:rtl/>
              <w:lang w:bidi="ar-SY"/>
            </w:rPr>
            <w:t xml:space="preserve">2-1-1 </w:t>
          </w:r>
          <w:r w:rsidRPr="003D7755">
            <w:rPr>
              <w:rStyle w:val="Hyperlink"/>
              <w:rFonts w:hint="eastAsia"/>
              <w:noProof/>
              <w:rtl/>
              <w:lang w:bidi="ar-SY"/>
            </w:rPr>
            <w:t>لغة</w:t>
          </w:r>
          <w:r w:rsidRPr="003D7755">
            <w:rPr>
              <w:rStyle w:val="Hyperlink"/>
              <w:noProof/>
              <w:rtl/>
              <w:lang w:bidi="ar-SY"/>
            </w:rPr>
            <w:t xml:space="preserve"> </w:t>
          </w:r>
          <w:r w:rsidRPr="003D7755">
            <w:rPr>
              <w:rStyle w:val="Hyperlink"/>
              <w:noProof/>
              <w:lang w:bidi="ar-SY"/>
            </w:rPr>
            <w:t>C#</w:t>
          </w:r>
          <w:r>
            <w:rPr>
              <w:noProof/>
              <w:webHidden/>
            </w:rPr>
            <w:tab/>
          </w:r>
          <w:r>
            <w:rPr>
              <w:noProof/>
              <w:webHidden/>
            </w:rPr>
            <w:fldChar w:fldCharType="begin"/>
          </w:r>
          <w:r>
            <w:rPr>
              <w:noProof/>
              <w:webHidden/>
            </w:rPr>
            <w:instrText xml:space="preserve"> PAGEREF _Toc203158131 \h </w:instrText>
          </w:r>
          <w:r>
            <w:rPr>
              <w:noProof/>
              <w:webHidden/>
            </w:rPr>
          </w:r>
          <w:r>
            <w:rPr>
              <w:noProof/>
              <w:webHidden/>
            </w:rPr>
            <w:fldChar w:fldCharType="separate"/>
          </w:r>
          <w:ins w:id="84" w:author="Khair Horani" w:date="2025-07-16T21:41:00Z" w16du:dateUtc="2025-07-16T18:41:00Z">
            <w:r w:rsidR="00CA019E">
              <w:rPr>
                <w:noProof/>
                <w:webHidden/>
                <w:rtl/>
              </w:rPr>
              <w:t>16</w:t>
            </w:r>
          </w:ins>
          <w:del w:id="85" w:author="Khair Horani" w:date="2025-07-16T17:36:00Z" w16du:dateUtc="2025-07-16T14:36:00Z">
            <w:r w:rsidR="00040565" w:rsidDel="002C6EEB">
              <w:rPr>
                <w:noProof/>
                <w:webHidden/>
                <w:rtl/>
              </w:rPr>
              <w:delText>15</w:delText>
            </w:r>
          </w:del>
          <w:r>
            <w:rPr>
              <w:noProof/>
              <w:webHidden/>
            </w:rPr>
            <w:fldChar w:fldCharType="end"/>
          </w:r>
          <w:r>
            <w:fldChar w:fldCharType="end"/>
          </w:r>
        </w:p>
        <w:p w14:paraId="42C52CDF" w14:textId="738B3DFA"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"_Toc203158132"</w:instrText>
          </w:r>
          <w:r>
            <w:fldChar w:fldCharType="separate"/>
          </w:r>
          <w:r w:rsidRPr="003D7755">
            <w:rPr>
              <w:rStyle w:val="Hyperlink"/>
              <w:noProof/>
              <w:rtl/>
              <w:lang w:bidi="ar-SY"/>
            </w:rPr>
            <w:t xml:space="preserve">2-1-2 </w:t>
          </w:r>
          <w:r w:rsidRPr="003D7755">
            <w:rPr>
              <w:rStyle w:val="Hyperlink"/>
              <w:rFonts w:hint="eastAsia"/>
              <w:noProof/>
              <w:rtl/>
              <w:lang w:bidi="ar-SY"/>
            </w:rPr>
            <w:t>إطار</w:t>
          </w:r>
          <w:r w:rsidRPr="003D7755">
            <w:rPr>
              <w:rStyle w:val="Hyperlink"/>
              <w:noProof/>
              <w:rtl/>
              <w:lang w:bidi="ar-SY"/>
            </w:rPr>
            <w:t xml:space="preserve"> </w:t>
          </w:r>
          <w:r w:rsidRPr="003D7755">
            <w:rPr>
              <w:rStyle w:val="Hyperlink"/>
              <w:rFonts w:hint="eastAsia"/>
              <w:noProof/>
              <w:rtl/>
              <w:lang w:bidi="ar-SY"/>
            </w:rPr>
            <w:t>العمل</w:t>
          </w:r>
          <w:r w:rsidRPr="003D7755">
            <w:rPr>
              <w:rStyle w:val="Hyperlink"/>
              <w:noProof/>
              <w:rtl/>
              <w:lang w:bidi="ar-SY"/>
            </w:rPr>
            <w:t xml:space="preserve"> </w:t>
          </w:r>
          <w:r w:rsidRPr="003D7755">
            <w:rPr>
              <w:rStyle w:val="Hyperlink"/>
              <w:noProof/>
              <w:lang w:bidi="ar-SY"/>
            </w:rPr>
            <w:t>ASP.NET Core</w:t>
          </w:r>
          <w:r>
            <w:rPr>
              <w:noProof/>
              <w:webHidden/>
            </w:rPr>
            <w:tab/>
          </w:r>
          <w:r>
            <w:rPr>
              <w:noProof/>
              <w:webHidden/>
            </w:rPr>
            <w:fldChar w:fldCharType="begin"/>
          </w:r>
          <w:r>
            <w:rPr>
              <w:noProof/>
              <w:webHidden/>
            </w:rPr>
            <w:instrText xml:space="preserve"> PAGEREF _Toc203158132 \h </w:instrText>
          </w:r>
          <w:r>
            <w:rPr>
              <w:noProof/>
              <w:webHidden/>
            </w:rPr>
          </w:r>
          <w:r>
            <w:rPr>
              <w:noProof/>
              <w:webHidden/>
            </w:rPr>
            <w:fldChar w:fldCharType="separate"/>
          </w:r>
          <w:ins w:id="86" w:author="Khair Horani" w:date="2025-07-16T21:41:00Z" w16du:dateUtc="2025-07-16T18:41:00Z">
            <w:r w:rsidR="00CA019E">
              <w:rPr>
                <w:noProof/>
                <w:webHidden/>
                <w:rtl/>
              </w:rPr>
              <w:t>16</w:t>
            </w:r>
          </w:ins>
          <w:del w:id="87" w:author="Khair Horani" w:date="2025-07-16T17:36:00Z" w16du:dateUtc="2025-07-16T14:36:00Z">
            <w:r w:rsidR="00040565" w:rsidDel="002C6EEB">
              <w:rPr>
                <w:noProof/>
                <w:webHidden/>
                <w:rtl/>
              </w:rPr>
              <w:delText>15</w:delText>
            </w:r>
          </w:del>
          <w:r>
            <w:rPr>
              <w:noProof/>
              <w:webHidden/>
            </w:rPr>
            <w:fldChar w:fldCharType="end"/>
          </w:r>
          <w:r>
            <w:fldChar w:fldCharType="end"/>
          </w:r>
        </w:p>
        <w:p w14:paraId="215740C7" w14:textId="7D5566CB"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"_Toc203158133"</w:instrText>
          </w:r>
          <w:r>
            <w:fldChar w:fldCharType="separate"/>
          </w:r>
          <w:r w:rsidRPr="003D7755">
            <w:rPr>
              <w:rStyle w:val="Hyperlink"/>
              <w:noProof/>
              <w:rtl/>
              <w:lang w:bidi="ar-SY"/>
            </w:rPr>
            <w:t xml:space="preserve">2-1-3 </w:t>
          </w:r>
          <w:r w:rsidRPr="003D7755">
            <w:rPr>
              <w:rStyle w:val="Hyperlink"/>
              <w:rFonts w:hint="eastAsia"/>
              <w:noProof/>
              <w:rtl/>
              <w:lang w:bidi="ar-SY"/>
            </w:rPr>
            <w:t>إطار</w:t>
          </w:r>
          <w:r w:rsidRPr="003D7755">
            <w:rPr>
              <w:rStyle w:val="Hyperlink"/>
              <w:noProof/>
              <w:rtl/>
              <w:lang w:bidi="ar-SY"/>
            </w:rPr>
            <w:t xml:space="preserve"> </w:t>
          </w:r>
          <w:r w:rsidRPr="003D7755">
            <w:rPr>
              <w:rStyle w:val="Hyperlink"/>
              <w:rFonts w:hint="eastAsia"/>
              <w:noProof/>
              <w:rtl/>
              <w:lang w:bidi="ar-SY"/>
            </w:rPr>
            <w:t>العمل</w:t>
          </w:r>
          <w:r w:rsidRPr="003D7755">
            <w:rPr>
              <w:rStyle w:val="Hyperlink"/>
              <w:noProof/>
              <w:rtl/>
              <w:lang w:bidi="ar-SY"/>
            </w:rPr>
            <w:t xml:space="preserve"> </w:t>
          </w:r>
          <w:r w:rsidRPr="003D7755">
            <w:rPr>
              <w:rStyle w:val="Hyperlink"/>
              <w:noProof/>
              <w:lang w:bidi="ar-SY"/>
            </w:rPr>
            <w:t>Entity Framework Core</w:t>
          </w:r>
          <w:r>
            <w:rPr>
              <w:noProof/>
              <w:webHidden/>
            </w:rPr>
            <w:tab/>
          </w:r>
          <w:r>
            <w:rPr>
              <w:noProof/>
              <w:webHidden/>
            </w:rPr>
            <w:fldChar w:fldCharType="begin"/>
          </w:r>
          <w:r>
            <w:rPr>
              <w:noProof/>
              <w:webHidden/>
            </w:rPr>
            <w:instrText xml:space="preserve"> PAGEREF _Toc203158133 \h </w:instrText>
          </w:r>
          <w:r>
            <w:rPr>
              <w:noProof/>
              <w:webHidden/>
            </w:rPr>
          </w:r>
          <w:r>
            <w:rPr>
              <w:noProof/>
              <w:webHidden/>
            </w:rPr>
            <w:fldChar w:fldCharType="separate"/>
          </w:r>
          <w:ins w:id="88" w:author="Khair Horani" w:date="2025-07-16T21:41:00Z" w16du:dateUtc="2025-07-16T18:41:00Z">
            <w:r w:rsidR="00CA019E">
              <w:rPr>
                <w:noProof/>
                <w:webHidden/>
                <w:rtl/>
              </w:rPr>
              <w:t>17</w:t>
            </w:r>
          </w:ins>
          <w:del w:id="89" w:author="Khair Horani" w:date="2025-07-16T17:36:00Z" w16du:dateUtc="2025-07-16T14:36:00Z">
            <w:r w:rsidR="00040565" w:rsidDel="002C6EEB">
              <w:rPr>
                <w:noProof/>
                <w:webHidden/>
                <w:rtl/>
              </w:rPr>
              <w:delText>16</w:delText>
            </w:r>
          </w:del>
          <w:r>
            <w:rPr>
              <w:noProof/>
              <w:webHidden/>
            </w:rPr>
            <w:fldChar w:fldCharType="end"/>
          </w:r>
          <w:r>
            <w:fldChar w:fldCharType="end"/>
          </w:r>
        </w:p>
        <w:p w14:paraId="2B5CDD00" w14:textId="7A1A5242"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"_Toc203158134"</w:instrText>
          </w:r>
          <w:r>
            <w:fldChar w:fldCharType="separate"/>
          </w:r>
          <w:r w:rsidRPr="003D7755">
            <w:rPr>
              <w:rStyle w:val="Hyperlink"/>
              <w:noProof/>
              <w:rtl/>
              <w:lang w:bidi="ar-SY"/>
            </w:rPr>
            <w:t xml:space="preserve">2-1-4 </w:t>
          </w:r>
          <w:r w:rsidRPr="003D7755">
            <w:rPr>
              <w:rStyle w:val="Hyperlink"/>
              <w:rFonts w:hint="eastAsia"/>
              <w:noProof/>
              <w:rtl/>
              <w:lang w:bidi="ar-SY"/>
            </w:rPr>
            <w:t>قاعدة</w:t>
          </w:r>
          <w:r w:rsidRPr="003D7755">
            <w:rPr>
              <w:rStyle w:val="Hyperlink"/>
              <w:noProof/>
              <w:rtl/>
              <w:lang w:bidi="ar-SY"/>
            </w:rPr>
            <w:t xml:space="preserve"> </w:t>
          </w:r>
          <w:r w:rsidRPr="003D7755">
            <w:rPr>
              <w:rStyle w:val="Hyperlink"/>
              <w:rFonts w:hint="eastAsia"/>
              <w:noProof/>
              <w:rtl/>
              <w:lang w:bidi="ar-SY"/>
            </w:rPr>
            <w:t>البيانات</w:t>
          </w:r>
          <w:r w:rsidRPr="003D7755">
            <w:rPr>
              <w:rStyle w:val="Hyperlink"/>
              <w:noProof/>
              <w:rtl/>
              <w:lang w:bidi="ar-SY"/>
            </w:rPr>
            <w:t xml:space="preserve"> </w:t>
          </w:r>
          <w:r w:rsidRPr="003D7755">
            <w:rPr>
              <w:rStyle w:val="Hyperlink"/>
              <w:noProof/>
              <w:lang w:bidi="ar-SY"/>
            </w:rPr>
            <w:t>SQL Server</w:t>
          </w:r>
          <w:r>
            <w:rPr>
              <w:noProof/>
              <w:webHidden/>
            </w:rPr>
            <w:tab/>
          </w:r>
          <w:r>
            <w:rPr>
              <w:noProof/>
              <w:webHidden/>
            </w:rPr>
            <w:fldChar w:fldCharType="begin"/>
          </w:r>
          <w:r>
            <w:rPr>
              <w:noProof/>
              <w:webHidden/>
            </w:rPr>
            <w:instrText xml:space="preserve"> PAGEREF _Toc203158134 \h </w:instrText>
          </w:r>
          <w:r>
            <w:rPr>
              <w:noProof/>
              <w:webHidden/>
            </w:rPr>
          </w:r>
          <w:r>
            <w:rPr>
              <w:noProof/>
              <w:webHidden/>
            </w:rPr>
            <w:fldChar w:fldCharType="separate"/>
          </w:r>
          <w:ins w:id="90" w:author="Khair Horani" w:date="2025-07-16T21:41:00Z" w16du:dateUtc="2025-07-16T18:41:00Z">
            <w:r w:rsidR="00CA019E">
              <w:rPr>
                <w:noProof/>
                <w:webHidden/>
                <w:rtl/>
              </w:rPr>
              <w:t>18</w:t>
            </w:r>
          </w:ins>
          <w:del w:id="91" w:author="Khair Horani" w:date="2025-07-16T17:36:00Z" w16du:dateUtc="2025-07-16T14:36:00Z">
            <w:r w:rsidR="00040565" w:rsidDel="002C6EEB">
              <w:rPr>
                <w:noProof/>
                <w:webHidden/>
                <w:rtl/>
              </w:rPr>
              <w:delText>17</w:delText>
            </w:r>
          </w:del>
          <w:r>
            <w:rPr>
              <w:noProof/>
              <w:webHidden/>
            </w:rPr>
            <w:fldChar w:fldCharType="end"/>
          </w:r>
          <w:r>
            <w:fldChar w:fldCharType="end"/>
          </w:r>
        </w:p>
        <w:p w14:paraId="24970026" w14:textId="55457774" w:rsidR="00C71ABF" w:rsidRDefault="00C71ABF" w:rsidP="00C71ABF">
          <w:pPr>
            <w:pStyle w:val="TOC2"/>
            <w:tabs>
              <w:tab w:val="right" w:leader="dot" w:pos="9350"/>
            </w:tabs>
            <w:rPr>
              <w:rFonts w:asciiTheme="minorHAnsi" w:eastAsiaTheme="minorEastAsia" w:hAnsiTheme="minorHAnsi"/>
              <w:noProof/>
              <w:sz w:val="24"/>
            </w:rPr>
          </w:pPr>
          <w:r>
            <w:fldChar w:fldCharType="begin"/>
          </w:r>
          <w:r>
            <w:instrText>HYPERLINK \l "_Toc203158135"</w:instrText>
          </w:r>
          <w:r>
            <w:fldChar w:fldCharType="separate"/>
          </w:r>
          <w:r w:rsidRPr="003D7755">
            <w:rPr>
              <w:rStyle w:val="Hyperlink"/>
              <w:noProof/>
              <w:rtl/>
              <w:lang w:bidi="ar-SY"/>
            </w:rPr>
            <w:t xml:space="preserve">2-2 </w:t>
          </w:r>
          <w:r w:rsidRPr="003D7755">
            <w:rPr>
              <w:rStyle w:val="Hyperlink"/>
              <w:rFonts w:hint="eastAsia"/>
              <w:noProof/>
              <w:rtl/>
              <w:lang w:bidi="ar-SY"/>
            </w:rPr>
            <w:t>الفرونت</w:t>
          </w:r>
          <w:r w:rsidRPr="003D7755">
            <w:rPr>
              <w:rStyle w:val="Hyperlink"/>
              <w:noProof/>
              <w:rtl/>
              <w:lang w:bidi="ar-SY"/>
            </w:rPr>
            <w:t xml:space="preserve"> </w:t>
          </w:r>
          <w:r w:rsidRPr="003D7755">
            <w:rPr>
              <w:rStyle w:val="Hyperlink"/>
              <w:noProof/>
              <w:lang w:bidi="ar-SY"/>
            </w:rPr>
            <w:t>Frontend</w:t>
          </w:r>
          <w:r>
            <w:rPr>
              <w:noProof/>
              <w:webHidden/>
            </w:rPr>
            <w:tab/>
          </w:r>
          <w:r>
            <w:rPr>
              <w:noProof/>
              <w:webHidden/>
            </w:rPr>
            <w:fldChar w:fldCharType="begin"/>
          </w:r>
          <w:r>
            <w:rPr>
              <w:noProof/>
              <w:webHidden/>
            </w:rPr>
            <w:instrText xml:space="preserve"> PAGEREF _Toc203158135 \h </w:instrText>
          </w:r>
          <w:r>
            <w:rPr>
              <w:noProof/>
              <w:webHidden/>
            </w:rPr>
          </w:r>
          <w:r>
            <w:rPr>
              <w:noProof/>
              <w:webHidden/>
            </w:rPr>
            <w:fldChar w:fldCharType="separate"/>
          </w:r>
          <w:ins w:id="92" w:author="Khair Horani" w:date="2025-07-16T21:41:00Z" w16du:dateUtc="2025-07-16T18:41:00Z">
            <w:r w:rsidR="00CA019E">
              <w:rPr>
                <w:noProof/>
                <w:webHidden/>
                <w:rtl/>
              </w:rPr>
              <w:t>18</w:t>
            </w:r>
          </w:ins>
          <w:del w:id="93" w:author="Khair Horani" w:date="2025-07-16T17:36:00Z" w16du:dateUtc="2025-07-16T14:36:00Z">
            <w:r w:rsidR="00040565" w:rsidDel="002C6EEB">
              <w:rPr>
                <w:noProof/>
                <w:webHidden/>
                <w:rtl/>
              </w:rPr>
              <w:delText>17</w:delText>
            </w:r>
          </w:del>
          <w:r>
            <w:rPr>
              <w:noProof/>
              <w:webHidden/>
            </w:rPr>
            <w:fldChar w:fldCharType="end"/>
          </w:r>
          <w:r>
            <w:fldChar w:fldCharType="end"/>
          </w:r>
        </w:p>
        <w:p w14:paraId="4FED7FA8" w14:textId="766C7754"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"_Toc203158136"</w:instrText>
          </w:r>
          <w:r>
            <w:fldChar w:fldCharType="separate"/>
          </w:r>
          <w:r w:rsidRPr="003D7755">
            <w:rPr>
              <w:rStyle w:val="Hyperlink"/>
              <w:noProof/>
              <w:rtl/>
              <w:lang w:bidi="ar-SY"/>
            </w:rPr>
            <w:t xml:space="preserve">2-2-1 </w:t>
          </w:r>
          <w:r w:rsidRPr="003D7755">
            <w:rPr>
              <w:rStyle w:val="Hyperlink"/>
              <w:rFonts w:hint="eastAsia"/>
              <w:noProof/>
              <w:rtl/>
              <w:lang w:bidi="ar-SY"/>
            </w:rPr>
            <w:t>لغة</w:t>
          </w:r>
          <w:r w:rsidRPr="003D7755">
            <w:rPr>
              <w:rStyle w:val="Hyperlink"/>
              <w:noProof/>
              <w:rtl/>
              <w:lang w:bidi="ar-SY"/>
            </w:rPr>
            <w:t xml:space="preserve"> </w:t>
          </w:r>
          <w:r w:rsidRPr="003D7755">
            <w:rPr>
              <w:rStyle w:val="Hyperlink"/>
              <w:noProof/>
              <w:lang w:bidi="ar-SY"/>
            </w:rPr>
            <w:t>HTML</w:t>
          </w:r>
          <w:r>
            <w:rPr>
              <w:noProof/>
              <w:webHidden/>
            </w:rPr>
            <w:tab/>
          </w:r>
          <w:r>
            <w:rPr>
              <w:noProof/>
              <w:webHidden/>
            </w:rPr>
            <w:fldChar w:fldCharType="begin"/>
          </w:r>
          <w:r>
            <w:rPr>
              <w:noProof/>
              <w:webHidden/>
            </w:rPr>
            <w:instrText xml:space="preserve"> PAGEREF _Toc203158136 \h </w:instrText>
          </w:r>
          <w:r>
            <w:rPr>
              <w:noProof/>
              <w:webHidden/>
            </w:rPr>
          </w:r>
          <w:r>
            <w:rPr>
              <w:noProof/>
              <w:webHidden/>
            </w:rPr>
            <w:fldChar w:fldCharType="separate"/>
          </w:r>
          <w:ins w:id="94" w:author="Khair Horani" w:date="2025-07-16T21:41:00Z" w16du:dateUtc="2025-07-16T18:41:00Z">
            <w:r w:rsidR="00CA019E">
              <w:rPr>
                <w:noProof/>
                <w:webHidden/>
                <w:rtl/>
              </w:rPr>
              <w:t>18</w:t>
            </w:r>
          </w:ins>
          <w:del w:id="95" w:author="Khair Horani" w:date="2025-07-16T17:36:00Z" w16du:dateUtc="2025-07-16T14:36:00Z">
            <w:r w:rsidR="00040565" w:rsidDel="002C6EEB">
              <w:rPr>
                <w:noProof/>
                <w:webHidden/>
                <w:rtl/>
              </w:rPr>
              <w:delText>17</w:delText>
            </w:r>
          </w:del>
          <w:r>
            <w:rPr>
              <w:noProof/>
              <w:webHidden/>
            </w:rPr>
            <w:fldChar w:fldCharType="end"/>
          </w:r>
          <w:r>
            <w:fldChar w:fldCharType="end"/>
          </w:r>
        </w:p>
        <w:p w14:paraId="65471F4E" w14:textId="15F34615"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"_Toc203158137"</w:instrText>
          </w:r>
          <w:r>
            <w:fldChar w:fldCharType="separate"/>
          </w:r>
          <w:r w:rsidRPr="003D7755">
            <w:rPr>
              <w:rStyle w:val="Hyperlink"/>
              <w:noProof/>
              <w:rtl/>
              <w:lang w:bidi="ar-SY"/>
            </w:rPr>
            <w:t>2-2-2</w:t>
          </w:r>
          <w:r w:rsidRPr="003D7755">
            <w:rPr>
              <w:rStyle w:val="Hyperlink"/>
              <w:noProof/>
              <w:lang w:bidi="ar-SY"/>
            </w:rPr>
            <w:t xml:space="preserve"> </w:t>
          </w:r>
          <w:r w:rsidRPr="003D7755">
            <w:rPr>
              <w:rStyle w:val="Hyperlink"/>
              <w:rFonts w:hint="eastAsia"/>
              <w:noProof/>
              <w:rtl/>
              <w:lang w:bidi="ar-SY"/>
            </w:rPr>
            <w:t>لغة</w:t>
          </w:r>
          <w:r w:rsidRPr="003D7755">
            <w:rPr>
              <w:rStyle w:val="Hyperlink"/>
              <w:noProof/>
              <w:rtl/>
              <w:lang w:bidi="ar-SY"/>
            </w:rPr>
            <w:t xml:space="preserve"> </w:t>
          </w:r>
          <w:r w:rsidRPr="003D7755">
            <w:rPr>
              <w:rStyle w:val="Hyperlink"/>
              <w:noProof/>
              <w:lang w:bidi="ar-SY"/>
            </w:rPr>
            <w:t>JavaScript</w:t>
          </w:r>
          <w:r>
            <w:rPr>
              <w:noProof/>
              <w:webHidden/>
            </w:rPr>
            <w:tab/>
          </w:r>
          <w:r>
            <w:rPr>
              <w:noProof/>
              <w:webHidden/>
            </w:rPr>
            <w:fldChar w:fldCharType="begin"/>
          </w:r>
          <w:r>
            <w:rPr>
              <w:noProof/>
              <w:webHidden/>
            </w:rPr>
            <w:instrText xml:space="preserve"> PAGEREF _Toc203158137 \h </w:instrText>
          </w:r>
          <w:r>
            <w:rPr>
              <w:noProof/>
              <w:webHidden/>
            </w:rPr>
          </w:r>
          <w:r>
            <w:rPr>
              <w:noProof/>
              <w:webHidden/>
            </w:rPr>
            <w:fldChar w:fldCharType="separate"/>
          </w:r>
          <w:ins w:id="96" w:author="Khair Horani" w:date="2025-07-16T21:41:00Z" w16du:dateUtc="2025-07-16T18:41:00Z">
            <w:r w:rsidR="00CA019E">
              <w:rPr>
                <w:noProof/>
                <w:webHidden/>
                <w:rtl/>
              </w:rPr>
              <w:t>19</w:t>
            </w:r>
          </w:ins>
          <w:del w:id="97" w:author="Khair Horani" w:date="2025-07-16T17:36:00Z" w16du:dateUtc="2025-07-16T14:36:00Z">
            <w:r w:rsidR="00040565" w:rsidDel="002C6EEB">
              <w:rPr>
                <w:noProof/>
                <w:webHidden/>
                <w:rtl/>
              </w:rPr>
              <w:delText>18</w:delText>
            </w:r>
          </w:del>
          <w:r>
            <w:rPr>
              <w:noProof/>
              <w:webHidden/>
            </w:rPr>
            <w:fldChar w:fldCharType="end"/>
          </w:r>
          <w:r>
            <w:fldChar w:fldCharType="end"/>
          </w:r>
        </w:p>
        <w:p w14:paraId="7488D3EA" w14:textId="5B1D43F4"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"_Toc203158138"</w:instrText>
          </w:r>
          <w:r>
            <w:fldChar w:fldCharType="separate"/>
          </w:r>
          <w:r w:rsidRPr="003D7755">
            <w:rPr>
              <w:rStyle w:val="Hyperlink"/>
              <w:noProof/>
              <w:rtl/>
              <w:lang w:bidi="ar-SY"/>
            </w:rPr>
            <w:t xml:space="preserve">2-2-3 </w:t>
          </w:r>
          <w:r w:rsidRPr="003D7755">
            <w:rPr>
              <w:rStyle w:val="Hyperlink"/>
              <w:rFonts w:hint="eastAsia"/>
              <w:noProof/>
              <w:rtl/>
              <w:lang w:bidi="ar-SY"/>
            </w:rPr>
            <w:t>لغة</w:t>
          </w:r>
          <w:r w:rsidRPr="003D7755">
            <w:rPr>
              <w:rStyle w:val="Hyperlink"/>
              <w:noProof/>
              <w:rtl/>
              <w:lang w:bidi="ar-SY"/>
            </w:rPr>
            <w:t xml:space="preserve"> </w:t>
          </w:r>
          <w:r w:rsidRPr="003D7755">
            <w:rPr>
              <w:rStyle w:val="Hyperlink"/>
              <w:noProof/>
              <w:lang w:bidi="ar-SY"/>
            </w:rPr>
            <w:t>CSS</w:t>
          </w:r>
          <w:r>
            <w:rPr>
              <w:noProof/>
              <w:webHidden/>
            </w:rPr>
            <w:tab/>
          </w:r>
          <w:r>
            <w:rPr>
              <w:noProof/>
              <w:webHidden/>
            </w:rPr>
            <w:fldChar w:fldCharType="begin"/>
          </w:r>
          <w:r>
            <w:rPr>
              <w:noProof/>
              <w:webHidden/>
            </w:rPr>
            <w:instrText xml:space="preserve"> PAGEREF _Toc203158138 \h </w:instrText>
          </w:r>
          <w:r>
            <w:rPr>
              <w:noProof/>
              <w:webHidden/>
            </w:rPr>
          </w:r>
          <w:r>
            <w:rPr>
              <w:noProof/>
              <w:webHidden/>
            </w:rPr>
            <w:fldChar w:fldCharType="separate"/>
          </w:r>
          <w:ins w:id="98" w:author="Khair Horani" w:date="2025-07-16T21:41:00Z" w16du:dateUtc="2025-07-16T18:41:00Z">
            <w:r w:rsidR="00CA019E">
              <w:rPr>
                <w:noProof/>
                <w:webHidden/>
                <w:rtl/>
              </w:rPr>
              <w:t>19</w:t>
            </w:r>
          </w:ins>
          <w:del w:id="99" w:author="Khair Horani" w:date="2025-07-15T14:26:00Z" w16du:dateUtc="2025-07-15T11:26:00Z">
            <w:r w:rsidR="00796AE6" w:rsidDel="00214EE8">
              <w:rPr>
                <w:noProof/>
                <w:webHidden/>
                <w:rtl/>
              </w:rPr>
              <w:delText>19</w:delText>
            </w:r>
          </w:del>
          <w:r>
            <w:rPr>
              <w:noProof/>
              <w:webHidden/>
            </w:rPr>
            <w:fldChar w:fldCharType="end"/>
          </w:r>
          <w:r>
            <w:fldChar w:fldCharType="end"/>
          </w:r>
        </w:p>
        <w:p w14:paraId="4036BD61" w14:textId="748FAE39"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"_Toc203158139"</w:instrText>
          </w:r>
          <w:r>
            <w:fldChar w:fldCharType="separate"/>
          </w:r>
          <w:r w:rsidRPr="003D7755">
            <w:rPr>
              <w:rStyle w:val="Hyperlink"/>
              <w:noProof/>
              <w:rtl/>
              <w:lang w:bidi="ar-SY"/>
            </w:rPr>
            <w:t xml:space="preserve">2-2-4 </w:t>
          </w:r>
          <w:r w:rsidRPr="003D7755">
            <w:rPr>
              <w:rStyle w:val="Hyperlink"/>
              <w:rFonts w:hint="eastAsia"/>
              <w:noProof/>
              <w:rtl/>
              <w:lang w:bidi="ar-SY"/>
            </w:rPr>
            <w:t>إطار</w:t>
          </w:r>
          <w:r w:rsidRPr="003D7755">
            <w:rPr>
              <w:rStyle w:val="Hyperlink"/>
              <w:noProof/>
              <w:rtl/>
              <w:lang w:bidi="ar-SY"/>
            </w:rPr>
            <w:t xml:space="preserve"> </w:t>
          </w:r>
          <w:r w:rsidRPr="003D7755">
            <w:rPr>
              <w:rStyle w:val="Hyperlink"/>
              <w:rFonts w:hint="eastAsia"/>
              <w:noProof/>
              <w:rtl/>
              <w:lang w:bidi="ar-SY"/>
            </w:rPr>
            <w:t>العمل</w:t>
          </w:r>
          <w:r w:rsidRPr="003D7755">
            <w:rPr>
              <w:rStyle w:val="Hyperlink"/>
              <w:noProof/>
              <w:rtl/>
              <w:lang w:bidi="ar-SY"/>
            </w:rPr>
            <w:t xml:space="preserve"> </w:t>
          </w:r>
          <w:r w:rsidRPr="003D7755">
            <w:rPr>
              <w:rStyle w:val="Hyperlink"/>
              <w:noProof/>
              <w:lang w:bidi="ar-SY"/>
            </w:rPr>
            <w:t>Bootstrap</w:t>
          </w:r>
          <w:r>
            <w:rPr>
              <w:noProof/>
              <w:webHidden/>
            </w:rPr>
            <w:tab/>
          </w:r>
          <w:r>
            <w:rPr>
              <w:noProof/>
              <w:webHidden/>
            </w:rPr>
            <w:fldChar w:fldCharType="begin"/>
          </w:r>
          <w:r>
            <w:rPr>
              <w:noProof/>
              <w:webHidden/>
            </w:rPr>
            <w:instrText xml:space="preserve"> PAGEREF _Toc203158139 \h </w:instrText>
          </w:r>
          <w:r>
            <w:rPr>
              <w:noProof/>
              <w:webHidden/>
            </w:rPr>
          </w:r>
          <w:r>
            <w:rPr>
              <w:noProof/>
              <w:webHidden/>
            </w:rPr>
            <w:fldChar w:fldCharType="separate"/>
          </w:r>
          <w:ins w:id="100" w:author="Khair Horani" w:date="2025-07-16T21:41:00Z" w16du:dateUtc="2025-07-16T18:41:00Z">
            <w:r w:rsidR="00CA019E">
              <w:rPr>
                <w:noProof/>
                <w:webHidden/>
                <w:rtl/>
              </w:rPr>
              <w:t>20</w:t>
            </w:r>
          </w:ins>
          <w:del w:id="101" w:author="Khair Horani" w:date="2025-07-16T17:36:00Z" w16du:dateUtc="2025-07-16T14:36:00Z">
            <w:r w:rsidR="00040565" w:rsidDel="002C6EEB">
              <w:rPr>
                <w:noProof/>
                <w:webHidden/>
                <w:rtl/>
              </w:rPr>
              <w:delText>19</w:delText>
            </w:r>
          </w:del>
          <w:r>
            <w:rPr>
              <w:noProof/>
              <w:webHidden/>
            </w:rPr>
            <w:fldChar w:fldCharType="end"/>
          </w:r>
          <w:r>
            <w:fldChar w:fldCharType="end"/>
          </w:r>
        </w:p>
        <w:p w14:paraId="0F0C185E" w14:textId="0B6EC2E1"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"_Toc203158140"</w:instrText>
          </w:r>
          <w:r>
            <w:fldChar w:fldCharType="separate"/>
          </w:r>
          <w:r w:rsidRPr="003D7755">
            <w:rPr>
              <w:rStyle w:val="Hyperlink"/>
              <w:noProof/>
              <w:rtl/>
              <w:lang w:bidi="ar-SY"/>
            </w:rPr>
            <w:t xml:space="preserve">2-2-5 </w:t>
          </w:r>
          <w:r w:rsidRPr="003D7755">
            <w:rPr>
              <w:rStyle w:val="Hyperlink"/>
              <w:rFonts w:hint="eastAsia"/>
              <w:noProof/>
              <w:rtl/>
              <w:lang w:bidi="ar-SY"/>
            </w:rPr>
            <w:t>مكتبة</w:t>
          </w:r>
          <w:r w:rsidRPr="003D7755">
            <w:rPr>
              <w:rStyle w:val="Hyperlink"/>
              <w:noProof/>
              <w:rtl/>
              <w:lang w:bidi="ar-SY"/>
            </w:rPr>
            <w:t xml:space="preserve"> </w:t>
          </w:r>
          <w:r w:rsidRPr="003D7755">
            <w:rPr>
              <w:rStyle w:val="Hyperlink"/>
              <w:noProof/>
              <w:lang w:bidi="ar-SY"/>
            </w:rPr>
            <w:t>Leaflet</w:t>
          </w:r>
          <w:r>
            <w:rPr>
              <w:noProof/>
              <w:webHidden/>
            </w:rPr>
            <w:tab/>
          </w:r>
          <w:r>
            <w:rPr>
              <w:noProof/>
              <w:webHidden/>
            </w:rPr>
            <w:fldChar w:fldCharType="begin"/>
          </w:r>
          <w:r>
            <w:rPr>
              <w:noProof/>
              <w:webHidden/>
            </w:rPr>
            <w:instrText xml:space="preserve"> PAGEREF _Toc203158140 \h </w:instrText>
          </w:r>
          <w:r>
            <w:rPr>
              <w:noProof/>
              <w:webHidden/>
            </w:rPr>
          </w:r>
          <w:r>
            <w:rPr>
              <w:noProof/>
              <w:webHidden/>
            </w:rPr>
            <w:fldChar w:fldCharType="separate"/>
          </w:r>
          <w:ins w:id="102" w:author="Khair Horani" w:date="2025-07-16T21:41:00Z" w16du:dateUtc="2025-07-16T18:41:00Z">
            <w:r w:rsidR="00CA019E">
              <w:rPr>
                <w:noProof/>
                <w:webHidden/>
                <w:rtl/>
              </w:rPr>
              <w:t>21</w:t>
            </w:r>
          </w:ins>
          <w:del w:id="103" w:author="Khair Horani" w:date="2025-07-16T17:36:00Z" w16du:dateUtc="2025-07-16T14:36:00Z">
            <w:r w:rsidR="00040565" w:rsidDel="002C6EEB">
              <w:rPr>
                <w:noProof/>
                <w:webHidden/>
                <w:rtl/>
              </w:rPr>
              <w:delText>20</w:delText>
            </w:r>
          </w:del>
          <w:r>
            <w:rPr>
              <w:noProof/>
              <w:webHidden/>
            </w:rPr>
            <w:fldChar w:fldCharType="end"/>
          </w:r>
          <w:r>
            <w:fldChar w:fldCharType="end"/>
          </w:r>
        </w:p>
        <w:p w14:paraId="5E0F97BA" w14:textId="5D7CCFB6" w:rsidR="00C71ABF" w:rsidRDefault="00C71ABF" w:rsidP="00C71ABF">
          <w:pPr>
            <w:pStyle w:val="TOC2"/>
            <w:tabs>
              <w:tab w:val="right" w:leader="dot" w:pos="9350"/>
            </w:tabs>
            <w:rPr>
              <w:rFonts w:asciiTheme="minorHAnsi" w:eastAsiaTheme="minorEastAsia" w:hAnsiTheme="minorHAnsi"/>
              <w:noProof/>
              <w:sz w:val="24"/>
            </w:rPr>
          </w:pPr>
          <w:r>
            <w:fldChar w:fldCharType="begin"/>
          </w:r>
          <w:r>
            <w:instrText>HYPERLINK \l "_Toc203158141"</w:instrText>
          </w:r>
          <w:r>
            <w:fldChar w:fldCharType="separate"/>
          </w:r>
          <w:r w:rsidRPr="003D7755">
            <w:rPr>
              <w:rStyle w:val="Hyperlink"/>
              <w:rFonts w:eastAsia="Aptos"/>
              <w:noProof/>
              <w:rtl/>
              <w:lang w:bidi="ar-SY"/>
            </w:rPr>
            <w:t xml:space="preserve">2-3 </w:t>
          </w:r>
          <w:r w:rsidRPr="003D7755">
            <w:rPr>
              <w:rStyle w:val="Hyperlink"/>
              <w:rFonts w:eastAsia="Aptos" w:hint="eastAsia"/>
              <w:noProof/>
              <w:rtl/>
              <w:lang w:bidi="ar-SY"/>
            </w:rPr>
            <w:t>الخلاصة</w:t>
          </w:r>
          <w:r>
            <w:rPr>
              <w:noProof/>
              <w:webHidden/>
            </w:rPr>
            <w:tab/>
          </w:r>
          <w:r>
            <w:rPr>
              <w:noProof/>
              <w:webHidden/>
            </w:rPr>
            <w:fldChar w:fldCharType="begin"/>
          </w:r>
          <w:r>
            <w:rPr>
              <w:noProof/>
              <w:webHidden/>
            </w:rPr>
            <w:instrText xml:space="preserve"> PAGEREF _Toc203158141 \h </w:instrText>
          </w:r>
          <w:r>
            <w:rPr>
              <w:noProof/>
              <w:webHidden/>
            </w:rPr>
          </w:r>
          <w:r>
            <w:rPr>
              <w:noProof/>
              <w:webHidden/>
            </w:rPr>
            <w:fldChar w:fldCharType="separate"/>
          </w:r>
          <w:ins w:id="104" w:author="Khair Horani" w:date="2025-07-16T21:41:00Z" w16du:dateUtc="2025-07-16T18:41:00Z">
            <w:r w:rsidR="00CA019E">
              <w:rPr>
                <w:noProof/>
                <w:webHidden/>
                <w:rtl/>
              </w:rPr>
              <w:t>21</w:t>
            </w:r>
          </w:ins>
          <w:del w:id="105" w:author="Khair Horani" w:date="2025-07-16T17:36:00Z" w16du:dateUtc="2025-07-16T14:36:00Z">
            <w:r w:rsidR="00040565" w:rsidDel="002C6EEB">
              <w:rPr>
                <w:noProof/>
                <w:webHidden/>
                <w:rtl/>
              </w:rPr>
              <w:delText>20</w:delText>
            </w:r>
          </w:del>
          <w:r>
            <w:rPr>
              <w:noProof/>
              <w:webHidden/>
            </w:rPr>
            <w:fldChar w:fldCharType="end"/>
          </w:r>
          <w:r>
            <w:fldChar w:fldCharType="end"/>
          </w:r>
        </w:p>
        <w:p w14:paraId="173CA2A6" w14:textId="69B4B83C" w:rsidR="00C71ABF" w:rsidRDefault="00C71ABF" w:rsidP="00C71ABF">
          <w:pPr>
            <w:pStyle w:val="TOC1"/>
            <w:rPr>
              <w:rFonts w:asciiTheme="minorHAnsi" w:eastAsiaTheme="minorEastAsia" w:hAnsiTheme="minorHAnsi"/>
              <w:noProof/>
              <w:sz w:val="24"/>
            </w:rPr>
          </w:pPr>
          <w:r>
            <w:fldChar w:fldCharType="begin"/>
          </w:r>
          <w:r>
            <w:instrText>HYPERLINK \l "_Toc203158142"</w:instrText>
          </w:r>
          <w:r>
            <w:fldChar w:fldCharType="separate"/>
          </w:r>
          <w:r w:rsidRPr="003D7755">
            <w:rPr>
              <w:rStyle w:val="Hyperlink"/>
              <w:rFonts w:eastAsia="Times New Roman" w:hint="eastAsia"/>
              <w:noProof/>
              <w:rtl/>
              <w:lang w:bidi="ar-SY"/>
            </w:rPr>
            <w:t>الفصل</w:t>
          </w:r>
          <w:r w:rsidRPr="003D7755">
            <w:rPr>
              <w:rStyle w:val="Hyperlink"/>
              <w:rFonts w:eastAsia="Times New Roman"/>
              <w:noProof/>
              <w:rtl/>
              <w:lang w:bidi="ar-SY"/>
            </w:rPr>
            <w:t xml:space="preserve"> </w:t>
          </w:r>
          <w:r w:rsidRPr="003D7755">
            <w:rPr>
              <w:rStyle w:val="Hyperlink"/>
              <w:rFonts w:eastAsia="Times New Roman" w:hint="eastAsia"/>
              <w:noProof/>
              <w:rtl/>
              <w:lang w:bidi="ar-SY"/>
            </w:rPr>
            <w:t>الثالث</w:t>
          </w:r>
          <w:r w:rsidRPr="003D7755">
            <w:rPr>
              <w:rStyle w:val="Hyperlink"/>
              <w:rFonts w:eastAsia="Times New Roman"/>
              <w:noProof/>
              <w:rtl/>
              <w:lang w:bidi="ar-SY"/>
            </w:rPr>
            <w:t xml:space="preserve"> - </w:t>
          </w:r>
          <w:r w:rsidRPr="003D7755">
            <w:rPr>
              <w:rStyle w:val="Hyperlink"/>
              <w:rFonts w:eastAsia="Times New Roman" w:hint="eastAsia"/>
              <w:noProof/>
              <w:rtl/>
              <w:lang w:bidi="ar-SY"/>
            </w:rPr>
            <w:t>متطلبات</w:t>
          </w:r>
          <w:r w:rsidRPr="003D7755">
            <w:rPr>
              <w:rStyle w:val="Hyperlink"/>
              <w:rFonts w:eastAsia="Times New Roman"/>
              <w:noProof/>
              <w:rtl/>
              <w:lang w:bidi="ar-SY"/>
            </w:rPr>
            <w:t xml:space="preserve"> </w:t>
          </w:r>
          <w:r w:rsidRPr="003D7755">
            <w:rPr>
              <w:rStyle w:val="Hyperlink"/>
              <w:rFonts w:eastAsia="Times New Roman" w:hint="eastAsia"/>
              <w:noProof/>
              <w:rtl/>
              <w:lang w:bidi="ar-SY"/>
            </w:rPr>
            <w:t>المشروع</w:t>
          </w:r>
          <w:r w:rsidRPr="003D7755">
            <w:rPr>
              <w:rStyle w:val="Hyperlink"/>
              <w:rFonts w:eastAsia="Times New Roman"/>
              <w:noProof/>
              <w:rtl/>
              <w:lang w:bidi="ar-SY"/>
            </w:rPr>
            <w:t xml:space="preserve"> </w:t>
          </w:r>
          <w:r w:rsidRPr="003D7755">
            <w:rPr>
              <w:rStyle w:val="Hyperlink"/>
              <w:rFonts w:eastAsia="Times New Roman" w:hint="eastAsia"/>
              <w:noProof/>
              <w:rtl/>
              <w:lang w:bidi="ar-SY"/>
            </w:rPr>
            <w:t>والمخططات</w:t>
          </w:r>
          <w:r>
            <w:rPr>
              <w:noProof/>
              <w:webHidden/>
            </w:rPr>
            <w:tab/>
          </w:r>
          <w:r>
            <w:rPr>
              <w:noProof/>
              <w:webHidden/>
            </w:rPr>
            <w:fldChar w:fldCharType="begin"/>
          </w:r>
          <w:r>
            <w:rPr>
              <w:noProof/>
              <w:webHidden/>
            </w:rPr>
            <w:instrText xml:space="preserve"> PAGEREF _Toc203158142 \h </w:instrText>
          </w:r>
          <w:r>
            <w:rPr>
              <w:noProof/>
              <w:webHidden/>
            </w:rPr>
          </w:r>
          <w:r>
            <w:rPr>
              <w:noProof/>
              <w:webHidden/>
            </w:rPr>
            <w:fldChar w:fldCharType="separate"/>
          </w:r>
          <w:ins w:id="106" w:author="Khair Horani" w:date="2025-07-16T21:41:00Z" w16du:dateUtc="2025-07-16T18:41:00Z">
            <w:r w:rsidR="00CA019E">
              <w:rPr>
                <w:noProof/>
                <w:webHidden/>
                <w:rtl/>
              </w:rPr>
              <w:t>24</w:t>
            </w:r>
          </w:ins>
          <w:del w:id="107" w:author="Khair Horani" w:date="2025-07-15T14:26:00Z" w16du:dateUtc="2025-07-15T11:26:00Z">
            <w:r w:rsidR="00796AE6" w:rsidDel="00214EE8">
              <w:rPr>
                <w:noProof/>
                <w:webHidden/>
                <w:rtl/>
              </w:rPr>
              <w:delText>24</w:delText>
            </w:r>
          </w:del>
          <w:r>
            <w:rPr>
              <w:noProof/>
              <w:webHidden/>
            </w:rPr>
            <w:fldChar w:fldCharType="end"/>
          </w:r>
          <w:r>
            <w:fldChar w:fldCharType="end"/>
          </w:r>
        </w:p>
        <w:p w14:paraId="0C38793F" w14:textId="6638C9AA" w:rsidR="00C71ABF" w:rsidRDefault="00C71ABF" w:rsidP="00C71ABF">
          <w:pPr>
            <w:pStyle w:val="TOC2"/>
            <w:tabs>
              <w:tab w:val="right" w:leader="dot" w:pos="9350"/>
            </w:tabs>
            <w:rPr>
              <w:rFonts w:asciiTheme="minorHAnsi" w:eastAsiaTheme="minorEastAsia" w:hAnsiTheme="minorHAnsi"/>
              <w:noProof/>
              <w:sz w:val="24"/>
            </w:rPr>
          </w:pPr>
          <w:r>
            <w:fldChar w:fldCharType="begin"/>
          </w:r>
          <w:r>
            <w:instrText>HYPERLINK \l "_Toc203158143"</w:instrText>
          </w:r>
          <w:r>
            <w:fldChar w:fldCharType="separate"/>
          </w:r>
          <w:r w:rsidRPr="003D7755">
            <w:rPr>
              <w:rStyle w:val="Hyperlink"/>
              <w:rFonts w:eastAsia="Times New Roman"/>
              <w:noProof/>
              <w:rtl/>
              <w:lang w:bidi="ar-SY"/>
            </w:rPr>
            <w:t xml:space="preserve">3-1 </w:t>
          </w:r>
          <w:r w:rsidRPr="003D7755">
            <w:rPr>
              <w:rStyle w:val="Hyperlink"/>
              <w:rFonts w:eastAsia="Times New Roman" w:hint="eastAsia"/>
              <w:noProof/>
              <w:rtl/>
              <w:lang w:bidi="ar-SY"/>
            </w:rPr>
            <w:t>البنية</w:t>
          </w:r>
          <w:r w:rsidRPr="003D7755">
            <w:rPr>
              <w:rStyle w:val="Hyperlink"/>
              <w:rFonts w:eastAsia="Times New Roman"/>
              <w:noProof/>
              <w:rtl/>
              <w:lang w:bidi="ar-SY"/>
            </w:rPr>
            <w:t xml:space="preserve"> </w:t>
          </w:r>
          <w:r w:rsidRPr="003D7755">
            <w:rPr>
              <w:rStyle w:val="Hyperlink"/>
              <w:rFonts w:eastAsia="Times New Roman" w:hint="eastAsia"/>
              <w:noProof/>
              <w:rtl/>
              <w:lang w:bidi="ar-SY"/>
            </w:rPr>
            <w:t>التحتية</w:t>
          </w:r>
          <w:r>
            <w:rPr>
              <w:noProof/>
              <w:webHidden/>
            </w:rPr>
            <w:tab/>
          </w:r>
          <w:r>
            <w:rPr>
              <w:noProof/>
              <w:webHidden/>
            </w:rPr>
            <w:fldChar w:fldCharType="begin"/>
          </w:r>
          <w:r>
            <w:rPr>
              <w:noProof/>
              <w:webHidden/>
            </w:rPr>
            <w:instrText xml:space="preserve"> PAGEREF _Toc203158143 \h </w:instrText>
          </w:r>
          <w:r>
            <w:rPr>
              <w:noProof/>
              <w:webHidden/>
            </w:rPr>
          </w:r>
          <w:r>
            <w:rPr>
              <w:noProof/>
              <w:webHidden/>
            </w:rPr>
            <w:fldChar w:fldCharType="separate"/>
          </w:r>
          <w:ins w:id="108" w:author="Khair Horani" w:date="2025-07-16T21:41:00Z" w16du:dateUtc="2025-07-16T18:41:00Z">
            <w:r w:rsidR="00CA019E">
              <w:rPr>
                <w:noProof/>
                <w:webHidden/>
                <w:rtl/>
              </w:rPr>
              <w:t>24</w:t>
            </w:r>
          </w:ins>
          <w:del w:id="109" w:author="Khair Horani" w:date="2025-07-15T14:26:00Z" w16du:dateUtc="2025-07-15T11:26:00Z">
            <w:r w:rsidR="00796AE6" w:rsidDel="00214EE8">
              <w:rPr>
                <w:noProof/>
                <w:webHidden/>
                <w:rtl/>
              </w:rPr>
              <w:delText>24</w:delText>
            </w:r>
          </w:del>
          <w:r>
            <w:rPr>
              <w:noProof/>
              <w:webHidden/>
            </w:rPr>
            <w:fldChar w:fldCharType="end"/>
          </w:r>
          <w:r>
            <w:fldChar w:fldCharType="end"/>
          </w:r>
        </w:p>
        <w:p w14:paraId="6D902F8A" w14:textId="51B270D8"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"_Toc203158144"</w:instrText>
          </w:r>
          <w:r>
            <w:fldChar w:fldCharType="separate"/>
          </w:r>
          <w:r w:rsidRPr="003D7755">
            <w:rPr>
              <w:rStyle w:val="Hyperlink"/>
              <w:noProof/>
              <w:rtl/>
              <w:lang w:bidi="ar-SY"/>
            </w:rPr>
            <w:t xml:space="preserve">3-1-1 </w:t>
          </w:r>
          <w:r w:rsidRPr="003D7755">
            <w:rPr>
              <w:rStyle w:val="Hyperlink"/>
              <w:rFonts w:hint="eastAsia"/>
              <w:noProof/>
              <w:rtl/>
              <w:lang w:bidi="ar-SY"/>
            </w:rPr>
            <w:t>خادم</w:t>
          </w:r>
          <w:r w:rsidRPr="003D7755">
            <w:rPr>
              <w:rStyle w:val="Hyperlink"/>
              <w:noProof/>
              <w:rtl/>
              <w:lang w:bidi="ar-SY"/>
            </w:rPr>
            <w:t xml:space="preserve"> </w:t>
          </w:r>
          <w:r w:rsidRPr="003D7755">
            <w:rPr>
              <w:rStyle w:val="Hyperlink"/>
              <w:noProof/>
              <w:lang w:bidi="ar-SY"/>
            </w:rPr>
            <w:t>Web Server</w:t>
          </w:r>
          <w:r>
            <w:rPr>
              <w:noProof/>
              <w:webHidden/>
            </w:rPr>
            <w:tab/>
          </w:r>
          <w:r>
            <w:rPr>
              <w:noProof/>
              <w:webHidden/>
            </w:rPr>
            <w:fldChar w:fldCharType="begin"/>
          </w:r>
          <w:r>
            <w:rPr>
              <w:noProof/>
              <w:webHidden/>
            </w:rPr>
            <w:instrText xml:space="preserve"> PAGEREF _Toc203158144 \h </w:instrText>
          </w:r>
          <w:r>
            <w:rPr>
              <w:noProof/>
              <w:webHidden/>
            </w:rPr>
          </w:r>
          <w:r>
            <w:rPr>
              <w:noProof/>
              <w:webHidden/>
            </w:rPr>
            <w:fldChar w:fldCharType="separate"/>
          </w:r>
          <w:ins w:id="110" w:author="Khair Horani" w:date="2025-07-16T21:41:00Z" w16du:dateUtc="2025-07-16T18:41:00Z">
            <w:r w:rsidR="00CA019E">
              <w:rPr>
                <w:noProof/>
                <w:webHidden/>
                <w:rtl/>
              </w:rPr>
              <w:t>24</w:t>
            </w:r>
          </w:ins>
          <w:del w:id="111" w:author="Khair Horani" w:date="2025-07-15T14:26:00Z" w16du:dateUtc="2025-07-15T11:26:00Z">
            <w:r w:rsidR="00796AE6" w:rsidDel="00214EE8">
              <w:rPr>
                <w:noProof/>
                <w:webHidden/>
                <w:rtl/>
              </w:rPr>
              <w:delText>24</w:delText>
            </w:r>
          </w:del>
          <w:r>
            <w:rPr>
              <w:noProof/>
              <w:webHidden/>
            </w:rPr>
            <w:fldChar w:fldCharType="end"/>
          </w:r>
          <w:r>
            <w:fldChar w:fldCharType="end"/>
          </w:r>
        </w:p>
        <w:p w14:paraId="4F7CB02D" w14:textId="231B8AD0"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"_Toc203158145"</w:instrText>
          </w:r>
          <w:r>
            <w:fldChar w:fldCharType="separate"/>
          </w:r>
          <w:r w:rsidRPr="003D7755">
            <w:rPr>
              <w:rStyle w:val="Hyperlink"/>
              <w:noProof/>
              <w:rtl/>
              <w:lang w:bidi="ar-SY"/>
            </w:rPr>
            <w:t xml:space="preserve">3-1-2 </w:t>
          </w:r>
          <w:r w:rsidRPr="003D7755">
            <w:rPr>
              <w:rStyle w:val="Hyperlink"/>
              <w:rFonts w:hint="eastAsia"/>
              <w:noProof/>
              <w:rtl/>
              <w:lang w:bidi="ar-SY"/>
            </w:rPr>
            <w:t>قاعدة</w:t>
          </w:r>
          <w:r w:rsidRPr="003D7755">
            <w:rPr>
              <w:rStyle w:val="Hyperlink"/>
              <w:noProof/>
              <w:rtl/>
              <w:lang w:bidi="ar-SY"/>
            </w:rPr>
            <w:t xml:space="preserve"> </w:t>
          </w:r>
          <w:r w:rsidRPr="003D7755">
            <w:rPr>
              <w:rStyle w:val="Hyperlink"/>
              <w:rFonts w:hint="eastAsia"/>
              <w:noProof/>
              <w:rtl/>
              <w:lang w:bidi="ar-SY"/>
            </w:rPr>
            <w:t>بيانات</w:t>
          </w:r>
          <w:r w:rsidRPr="003D7755">
            <w:rPr>
              <w:rStyle w:val="Hyperlink"/>
              <w:noProof/>
              <w:rtl/>
              <w:lang w:bidi="ar-SY"/>
            </w:rPr>
            <w:t xml:space="preserve"> </w:t>
          </w:r>
          <w:r w:rsidRPr="003D7755">
            <w:rPr>
              <w:rStyle w:val="Hyperlink"/>
              <w:rFonts w:hint="eastAsia"/>
              <w:noProof/>
              <w:rtl/>
              <w:lang w:bidi="ar-SY"/>
            </w:rPr>
            <w:t>مركزية</w:t>
          </w:r>
          <w:r>
            <w:rPr>
              <w:noProof/>
              <w:webHidden/>
            </w:rPr>
            <w:tab/>
          </w:r>
          <w:r>
            <w:rPr>
              <w:noProof/>
              <w:webHidden/>
            </w:rPr>
            <w:fldChar w:fldCharType="begin"/>
          </w:r>
          <w:r>
            <w:rPr>
              <w:noProof/>
              <w:webHidden/>
            </w:rPr>
            <w:instrText xml:space="preserve"> PAGEREF _Toc203158145 \h </w:instrText>
          </w:r>
          <w:r>
            <w:rPr>
              <w:noProof/>
              <w:webHidden/>
            </w:rPr>
          </w:r>
          <w:r>
            <w:rPr>
              <w:noProof/>
              <w:webHidden/>
            </w:rPr>
            <w:fldChar w:fldCharType="separate"/>
          </w:r>
          <w:ins w:id="112" w:author="Khair Horani" w:date="2025-07-16T21:41:00Z" w16du:dateUtc="2025-07-16T18:41:00Z">
            <w:r w:rsidR="00CA019E">
              <w:rPr>
                <w:noProof/>
                <w:webHidden/>
                <w:rtl/>
              </w:rPr>
              <w:t>24</w:t>
            </w:r>
          </w:ins>
          <w:del w:id="113" w:author="Khair Horani" w:date="2025-07-15T14:26:00Z" w16du:dateUtc="2025-07-15T11:26:00Z">
            <w:r w:rsidR="00796AE6" w:rsidDel="00214EE8">
              <w:rPr>
                <w:noProof/>
                <w:webHidden/>
                <w:rtl/>
              </w:rPr>
              <w:delText>24</w:delText>
            </w:r>
          </w:del>
          <w:r>
            <w:rPr>
              <w:noProof/>
              <w:webHidden/>
            </w:rPr>
            <w:fldChar w:fldCharType="end"/>
          </w:r>
          <w:r>
            <w:fldChar w:fldCharType="end"/>
          </w:r>
        </w:p>
        <w:p w14:paraId="7D7F8FAD" w14:textId="5AB8F5DC"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"_Toc203158146"</w:instrText>
          </w:r>
          <w:r>
            <w:fldChar w:fldCharType="separate"/>
          </w:r>
          <w:r w:rsidRPr="003D7755">
            <w:rPr>
              <w:rStyle w:val="Hyperlink"/>
              <w:noProof/>
              <w:rtl/>
              <w:lang w:bidi="ar-SY"/>
            </w:rPr>
            <w:t xml:space="preserve">3-1-3 </w:t>
          </w:r>
          <w:r w:rsidRPr="003D7755">
            <w:rPr>
              <w:rStyle w:val="Hyperlink"/>
              <w:rFonts w:hint="eastAsia"/>
              <w:noProof/>
              <w:rtl/>
              <w:lang w:bidi="ar-SY"/>
            </w:rPr>
            <w:t>شبكة</w:t>
          </w:r>
          <w:r w:rsidRPr="003D7755">
            <w:rPr>
              <w:rStyle w:val="Hyperlink"/>
              <w:noProof/>
              <w:rtl/>
              <w:lang w:bidi="ar-SY"/>
            </w:rPr>
            <w:t xml:space="preserve"> </w:t>
          </w:r>
          <w:r w:rsidRPr="003D7755">
            <w:rPr>
              <w:rStyle w:val="Hyperlink"/>
              <w:rFonts w:hint="eastAsia"/>
              <w:noProof/>
              <w:rtl/>
              <w:lang w:bidi="ar-SY"/>
            </w:rPr>
            <w:t>اتصال</w:t>
          </w:r>
          <w:r w:rsidRPr="003D7755">
            <w:rPr>
              <w:rStyle w:val="Hyperlink"/>
              <w:noProof/>
              <w:rtl/>
              <w:lang w:bidi="ar-SY"/>
            </w:rPr>
            <w:t xml:space="preserve"> </w:t>
          </w:r>
          <w:r w:rsidRPr="003D7755">
            <w:rPr>
              <w:rStyle w:val="Hyperlink"/>
              <w:rFonts w:hint="eastAsia"/>
              <w:noProof/>
              <w:rtl/>
              <w:lang w:bidi="ar-SY"/>
            </w:rPr>
            <w:t>محمية</w:t>
          </w:r>
          <w:r>
            <w:rPr>
              <w:noProof/>
              <w:webHidden/>
            </w:rPr>
            <w:tab/>
          </w:r>
          <w:r>
            <w:rPr>
              <w:noProof/>
              <w:webHidden/>
            </w:rPr>
            <w:fldChar w:fldCharType="begin"/>
          </w:r>
          <w:r>
            <w:rPr>
              <w:noProof/>
              <w:webHidden/>
            </w:rPr>
            <w:instrText xml:space="preserve"> PAGEREF _Toc203158146 \h </w:instrText>
          </w:r>
          <w:r>
            <w:rPr>
              <w:noProof/>
              <w:webHidden/>
            </w:rPr>
          </w:r>
          <w:r>
            <w:rPr>
              <w:noProof/>
              <w:webHidden/>
            </w:rPr>
            <w:fldChar w:fldCharType="separate"/>
          </w:r>
          <w:ins w:id="114" w:author="Khair Horani" w:date="2025-07-16T21:41:00Z" w16du:dateUtc="2025-07-16T18:41:00Z">
            <w:r w:rsidR="00CA019E">
              <w:rPr>
                <w:noProof/>
                <w:webHidden/>
                <w:rtl/>
              </w:rPr>
              <w:t>24</w:t>
            </w:r>
          </w:ins>
          <w:del w:id="115" w:author="Khair Horani" w:date="2025-07-15T14:26:00Z" w16du:dateUtc="2025-07-15T11:26:00Z">
            <w:r w:rsidR="00796AE6" w:rsidDel="00214EE8">
              <w:rPr>
                <w:noProof/>
                <w:webHidden/>
                <w:rtl/>
              </w:rPr>
              <w:delText>24</w:delText>
            </w:r>
          </w:del>
          <w:r>
            <w:rPr>
              <w:noProof/>
              <w:webHidden/>
            </w:rPr>
            <w:fldChar w:fldCharType="end"/>
          </w:r>
          <w:r>
            <w:fldChar w:fldCharType="end"/>
          </w:r>
        </w:p>
        <w:p w14:paraId="21B7DE2E" w14:textId="5EE226FD" w:rsidR="00C71ABF" w:rsidRDefault="00C71ABF" w:rsidP="00C71ABF">
          <w:pPr>
            <w:pStyle w:val="TOC2"/>
            <w:tabs>
              <w:tab w:val="right" w:leader="dot" w:pos="9350"/>
            </w:tabs>
            <w:rPr>
              <w:rFonts w:asciiTheme="minorHAnsi" w:eastAsiaTheme="minorEastAsia" w:hAnsiTheme="minorHAnsi"/>
              <w:noProof/>
              <w:sz w:val="24"/>
            </w:rPr>
          </w:pPr>
          <w:r>
            <w:fldChar w:fldCharType="begin"/>
          </w:r>
          <w:r>
            <w:instrText>HYPERLINK \l "_Toc203158147"</w:instrText>
          </w:r>
          <w:r>
            <w:fldChar w:fldCharType="separate"/>
          </w:r>
          <w:r w:rsidRPr="003D7755">
            <w:rPr>
              <w:rStyle w:val="Hyperlink"/>
              <w:noProof/>
              <w:rtl/>
              <w:lang w:bidi="ar-SY"/>
            </w:rPr>
            <w:t xml:space="preserve">3-2 </w:t>
          </w:r>
          <w:r w:rsidRPr="003D7755">
            <w:rPr>
              <w:rStyle w:val="Hyperlink"/>
              <w:rFonts w:hint="eastAsia"/>
              <w:noProof/>
              <w:rtl/>
              <w:lang w:bidi="ar-SY"/>
            </w:rPr>
            <w:t>المخططات</w:t>
          </w:r>
          <w:r w:rsidRPr="003D7755">
            <w:rPr>
              <w:rStyle w:val="Hyperlink"/>
              <w:noProof/>
              <w:rtl/>
              <w:lang w:bidi="ar-SY"/>
            </w:rPr>
            <w:t xml:space="preserve"> </w:t>
          </w:r>
          <w:r w:rsidRPr="003D7755">
            <w:rPr>
              <w:rStyle w:val="Hyperlink"/>
              <w:rFonts w:hint="eastAsia"/>
              <w:noProof/>
              <w:rtl/>
              <w:lang w:bidi="ar-SY"/>
            </w:rPr>
            <w:t>وقاعدة</w:t>
          </w:r>
          <w:r w:rsidRPr="003D7755">
            <w:rPr>
              <w:rStyle w:val="Hyperlink"/>
              <w:noProof/>
              <w:rtl/>
              <w:lang w:bidi="ar-SY"/>
            </w:rPr>
            <w:t xml:space="preserve"> </w:t>
          </w:r>
          <w:r w:rsidRPr="003D7755">
            <w:rPr>
              <w:rStyle w:val="Hyperlink"/>
              <w:rFonts w:hint="eastAsia"/>
              <w:noProof/>
              <w:rtl/>
              <w:lang w:bidi="ar-SY"/>
            </w:rPr>
            <w:t>البيانات</w:t>
          </w:r>
          <w:r>
            <w:rPr>
              <w:noProof/>
              <w:webHidden/>
            </w:rPr>
            <w:tab/>
          </w:r>
          <w:r>
            <w:rPr>
              <w:noProof/>
              <w:webHidden/>
            </w:rPr>
            <w:fldChar w:fldCharType="begin"/>
          </w:r>
          <w:r>
            <w:rPr>
              <w:noProof/>
              <w:webHidden/>
            </w:rPr>
            <w:instrText xml:space="preserve"> PAGEREF _Toc203158147 \h </w:instrText>
          </w:r>
          <w:r>
            <w:rPr>
              <w:noProof/>
              <w:webHidden/>
            </w:rPr>
          </w:r>
          <w:r>
            <w:rPr>
              <w:noProof/>
              <w:webHidden/>
            </w:rPr>
            <w:fldChar w:fldCharType="separate"/>
          </w:r>
          <w:ins w:id="116" w:author="Khair Horani" w:date="2025-07-16T21:41:00Z" w16du:dateUtc="2025-07-16T18:41:00Z">
            <w:r w:rsidR="00CA019E">
              <w:rPr>
                <w:noProof/>
                <w:webHidden/>
                <w:rtl/>
              </w:rPr>
              <w:t>24</w:t>
            </w:r>
          </w:ins>
          <w:del w:id="117" w:author="Khair Horani" w:date="2025-07-15T14:26:00Z" w16du:dateUtc="2025-07-15T11:26:00Z">
            <w:r w:rsidR="00796AE6" w:rsidDel="00214EE8">
              <w:rPr>
                <w:noProof/>
                <w:webHidden/>
                <w:rtl/>
              </w:rPr>
              <w:delText>24</w:delText>
            </w:r>
          </w:del>
          <w:r>
            <w:rPr>
              <w:noProof/>
              <w:webHidden/>
            </w:rPr>
            <w:fldChar w:fldCharType="end"/>
          </w:r>
          <w:r>
            <w:fldChar w:fldCharType="end"/>
          </w:r>
        </w:p>
        <w:p w14:paraId="25D347C8" w14:textId="562CF8C8"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"_Toc203158148"</w:instrText>
          </w:r>
          <w:r>
            <w:fldChar w:fldCharType="separate"/>
          </w:r>
          <w:r w:rsidRPr="003D7755">
            <w:rPr>
              <w:rStyle w:val="Hyperlink"/>
              <w:noProof/>
              <w:rtl/>
              <w:lang w:bidi="ar-SY"/>
            </w:rPr>
            <w:t xml:space="preserve">3-2-1 </w:t>
          </w:r>
          <w:r w:rsidRPr="003D7755">
            <w:rPr>
              <w:rStyle w:val="Hyperlink"/>
              <w:rFonts w:hint="eastAsia"/>
              <w:noProof/>
              <w:rtl/>
              <w:lang w:bidi="ar-SY"/>
            </w:rPr>
            <w:t>مخطط</w:t>
          </w:r>
          <w:r w:rsidRPr="003D7755">
            <w:rPr>
              <w:rStyle w:val="Hyperlink"/>
              <w:noProof/>
              <w:rtl/>
              <w:lang w:bidi="ar-SY"/>
            </w:rPr>
            <w:t xml:space="preserve"> </w:t>
          </w:r>
          <w:r w:rsidRPr="003D7755">
            <w:rPr>
              <w:rStyle w:val="Hyperlink"/>
              <w:rFonts w:hint="eastAsia"/>
              <w:noProof/>
              <w:rtl/>
              <w:lang w:bidi="ar-SY"/>
            </w:rPr>
            <w:t>حالات</w:t>
          </w:r>
          <w:r w:rsidRPr="003D7755">
            <w:rPr>
              <w:rStyle w:val="Hyperlink"/>
              <w:noProof/>
              <w:rtl/>
              <w:lang w:bidi="ar-SY"/>
            </w:rPr>
            <w:t xml:space="preserve"> </w:t>
          </w:r>
          <w:r w:rsidRPr="003D7755">
            <w:rPr>
              <w:rStyle w:val="Hyperlink"/>
              <w:rFonts w:hint="eastAsia"/>
              <w:noProof/>
              <w:rtl/>
              <w:lang w:bidi="ar-SY"/>
            </w:rPr>
            <w:t>الاستخدام</w:t>
          </w:r>
          <w:r w:rsidRPr="003D7755">
            <w:rPr>
              <w:rStyle w:val="Hyperlink"/>
              <w:noProof/>
              <w:rtl/>
              <w:lang w:bidi="ar-SY"/>
            </w:rPr>
            <w:t xml:space="preserve"> </w:t>
          </w:r>
          <w:r w:rsidRPr="003D7755">
            <w:rPr>
              <w:rStyle w:val="Hyperlink"/>
              <w:noProof/>
              <w:lang w:bidi="ar-SY"/>
            </w:rPr>
            <w:t>Use Case Diagram</w:t>
          </w:r>
          <w:r>
            <w:rPr>
              <w:noProof/>
              <w:webHidden/>
            </w:rPr>
            <w:tab/>
          </w:r>
          <w:r>
            <w:rPr>
              <w:noProof/>
              <w:webHidden/>
            </w:rPr>
            <w:fldChar w:fldCharType="begin"/>
          </w:r>
          <w:r>
            <w:rPr>
              <w:noProof/>
              <w:webHidden/>
            </w:rPr>
            <w:instrText xml:space="preserve"> PAGEREF _Toc203158148 \h </w:instrText>
          </w:r>
          <w:r>
            <w:rPr>
              <w:noProof/>
              <w:webHidden/>
            </w:rPr>
          </w:r>
          <w:r>
            <w:rPr>
              <w:noProof/>
              <w:webHidden/>
            </w:rPr>
            <w:fldChar w:fldCharType="separate"/>
          </w:r>
          <w:ins w:id="118" w:author="Khair Horani" w:date="2025-07-16T21:41:00Z" w16du:dateUtc="2025-07-16T18:41:00Z">
            <w:r w:rsidR="00CA019E">
              <w:rPr>
                <w:noProof/>
                <w:webHidden/>
                <w:rtl/>
              </w:rPr>
              <w:t>24</w:t>
            </w:r>
          </w:ins>
          <w:del w:id="119" w:author="Khair Horani" w:date="2025-07-15T14:26:00Z" w16du:dateUtc="2025-07-15T11:26:00Z">
            <w:r w:rsidR="00796AE6" w:rsidDel="00214EE8">
              <w:rPr>
                <w:noProof/>
                <w:webHidden/>
                <w:rtl/>
              </w:rPr>
              <w:delText>24</w:delText>
            </w:r>
          </w:del>
          <w:r>
            <w:rPr>
              <w:noProof/>
              <w:webHidden/>
            </w:rPr>
            <w:fldChar w:fldCharType="end"/>
          </w:r>
          <w:r>
            <w:fldChar w:fldCharType="end"/>
          </w:r>
        </w:p>
        <w:p w14:paraId="3575788E" w14:textId="3B18469A"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"_Toc203158149"</w:instrText>
          </w:r>
          <w:r>
            <w:fldChar w:fldCharType="separate"/>
          </w:r>
          <w:r w:rsidRPr="003D7755">
            <w:rPr>
              <w:rStyle w:val="Hyperlink"/>
              <w:noProof/>
              <w:rtl/>
              <w:lang w:bidi="ar-SY"/>
            </w:rPr>
            <w:t xml:space="preserve">3-2-2 </w:t>
          </w:r>
          <w:r w:rsidRPr="003D7755">
            <w:rPr>
              <w:rStyle w:val="Hyperlink"/>
              <w:rFonts w:hint="eastAsia"/>
              <w:noProof/>
              <w:rtl/>
              <w:lang w:bidi="ar-SY"/>
            </w:rPr>
            <w:t>وصف</w:t>
          </w:r>
          <w:r w:rsidRPr="003D7755">
            <w:rPr>
              <w:rStyle w:val="Hyperlink"/>
              <w:noProof/>
              <w:rtl/>
              <w:lang w:bidi="ar-SY"/>
            </w:rPr>
            <w:t xml:space="preserve"> </w:t>
          </w:r>
          <w:r w:rsidRPr="003D7755">
            <w:rPr>
              <w:rStyle w:val="Hyperlink"/>
              <w:rFonts w:hint="eastAsia"/>
              <w:noProof/>
              <w:rtl/>
              <w:lang w:bidi="ar-SY"/>
            </w:rPr>
            <w:t>بعض</w:t>
          </w:r>
          <w:r w:rsidRPr="003D7755">
            <w:rPr>
              <w:rStyle w:val="Hyperlink"/>
              <w:noProof/>
              <w:rtl/>
              <w:lang w:bidi="ar-SY"/>
            </w:rPr>
            <w:t xml:space="preserve"> </w:t>
          </w:r>
          <w:r w:rsidRPr="003D7755">
            <w:rPr>
              <w:rStyle w:val="Hyperlink"/>
              <w:rFonts w:hint="eastAsia"/>
              <w:noProof/>
              <w:rtl/>
              <w:lang w:bidi="ar-SY"/>
            </w:rPr>
            <w:t>حالات</w:t>
          </w:r>
          <w:r w:rsidRPr="003D7755">
            <w:rPr>
              <w:rStyle w:val="Hyperlink"/>
              <w:noProof/>
              <w:rtl/>
              <w:lang w:bidi="ar-SY"/>
            </w:rPr>
            <w:t xml:space="preserve"> </w:t>
          </w:r>
          <w:r w:rsidRPr="003D7755">
            <w:rPr>
              <w:rStyle w:val="Hyperlink"/>
              <w:rFonts w:hint="eastAsia"/>
              <w:noProof/>
              <w:rtl/>
              <w:lang w:bidi="ar-SY"/>
            </w:rPr>
            <w:t>الاستخدام</w:t>
          </w:r>
          <w:r w:rsidRPr="003D7755">
            <w:rPr>
              <w:rStyle w:val="Hyperlink"/>
              <w:noProof/>
              <w:rtl/>
              <w:lang w:bidi="ar-SY"/>
            </w:rPr>
            <w:t xml:space="preserve"> </w:t>
          </w:r>
          <w:r w:rsidRPr="003D7755">
            <w:rPr>
              <w:rStyle w:val="Hyperlink"/>
              <w:rFonts w:hint="eastAsia"/>
              <w:noProof/>
              <w:rtl/>
              <w:lang w:bidi="ar-SY"/>
            </w:rPr>
            <w:t>بشكل</w:t>
          </w:r>
          <w:r w:rsidRPr="003D7755">
            <w:rPr>
              <w:rStyle w:val="Hyperlink"/>
              <w:noProof/>
              <w:rtl/>
              <w:lang w:bidi="ar-SY"/>
            </w:rPr>
            <w:t xml:space="preserve"> </w:t>
          </w:r>
          <w:r w:rsidRPr="003D7755">
            <w:rPr>
              <w:rStyle w:val="Hyperlink"/>
              <w:rFonts w:hint="eastAsia"/>
              <w:noProof/>
              <w:rtl/>
              <w:lang w:bidi="ar-SY"/>
            </w:rPr>
            <w:t>مفصل</w:t>
          </w:r>
          <w:r>
            <w:rPr>
              <w:noProof/>
              <w:webHidden/>
            </w:rPr>
            <w:tab/>
          </w:r>
          <w:r>
            <w:rPr>
              <w:noProof/>
              <w:webHidden/>
            </w:rPr>
            <w:fldChar w:fldCharType="begin"/>
          </w:r>
          <w:r>
            <w:rPr>
              <w:noProof/>
              <w:webHidden/>
            </w:rPr>
            <w:instrText xml:space="preserve"> PAGEREF _Toc203158149 \h </w:instrText>
          </w:r>
          <w:r>
            <w:rPr>
              <w:noProof/>
              <w:webHidden/>
            </w:rPr>
          </w:r>
          <w:r>
            <w:rPr>
              <w:noProof/>
              <w:webHidden/>
            </w:rPr>
            <w:fldChar w:fldCharType="separate"/>
          </w:r>
          <w:ins w:id="120" w:author="Khair Horani" w:date="2025-07-16T21:41:00Z" w16du:dateUtc="2025-07-16T18:41:00Z">
            <w:r w:rsidR="00CA019E">
              <w:rPr>
                <w:noProof/>
                <w:webHidden/>
                <w:rtl/>
              </w:rPr>
              <w:t>30</w:t>
            </w:r>
          </w:ins>
          <w:del w:id="121" w:author="Khair Horani" w:date="2025-07-15T14:26:00Z" w16du:dateUtc="2025-07-15T11:26:00Z">
            <w:r w:rsidR="00796AE6" w:rsidDel="00214EE8">
              <w:rPr>
                <w:noProof/>
                <w:webHidden/>
                <w:rtl/>
              </w:rPr>
              <w:delText>30</w:delText>
            </w:r>
          </w:del>
          <w:r>
            <w:rPr>
              <w:noProof/>
              <w:webHidden/>
            </w:rPr>
            <w:fldChar w:fldCharType="end"/>
          </w:r>
          <w:r>
            <w:fldChar w:fldCharType="end"/>
          </w:r>
        </w:p>
        <w:p w14:paraId="769EC290" w14:textId="54856955" w:rsidR="00C71ABF" w:rsidRDefault="00C71ABF" w:rsidP="00C71ABF">
          <w:pPr>
            <w:pStyle w:val="TOC3"/>
            <w:tabs>
              <w:tab w:val="right" w:leader="dot" w:pos="9350"/>
            </w:tabs>
            <w:rPr>
              <w:rFonts w:asciiTheme="minorHAnsi" w:eastAsiaTheme="minorEastAsia" w:hAnsiTheme="minorHAnsi"/>
              <w:noProof/>
              <w:sz w:val="24"/>
            </w:rPr>
          </w:pPr>
          <w:r>
            <w:fldChar w:fldCharType="begin"/>
          </w:r>
          <w:r>
            <w:instrText>HYPERLINK \l "_Toc203158150"</w:instrText>
          </w:r>
          <w:r>
            <w:fldChar w:fldCharType="separate"/>
          </w:r>
          <w:r w:rsidRPr="003D7755">
            <w:rPr>
              <w:rStyle w:val="Hyperlink"/>
              <w:noProof/>
              <w:rtl/>
              <w:lang w:bidi="ar-SY"/>
            </w:rPr>
            <w:t xml:space="preserve">3-2-3 </w:t>
          </w:r>
          <w:r w:rsidRPr="003D7755">
            <w:rPr>
              <w:rStyle w:val="Hyperlink"/>
              <w:rFonts w:hint="eastAsia"/>
              <w:noProof/>
              <w:rtl/>
              <w:lang w:bidi="ar-SY"/>
            </w:rPr>
            <w:t>مخطط</w:t>
          </w:r>
          <w:r w:rsidRPr="003D7755">
            <w:rPr>
              <w:rStyle w:val="Hyperlink"/>
              <w:noProof/>
              <w:rtl/>
              <w:lang w:bidi="ar-SY"/>
            </w:rPr>
            <w:t xml:space="preserve"> </w:t>
          </w:r>
          <w:r w:rsidRPr="003D7755">
            <w:rPr>
              <w:rStyle w:val="Hyperlink"/>
              <w:rFonts w:hint="eastAsia"/>
              <w:noProof/>
              <w:rtl/>
              <w:lang w:bidi="ar-SY"/>
            </w:rPr>
            <w:t>قاعدة</w:t>
          </w:r>
          <w:r w:rsidRPr="003D7755">
            <w:rPr>
              <w:rStyle w:val="Hyperlink"/>
              <w:noProof/>
              <w:rtl/>
              <w:lang w:bidi="ar-SY"/>
            </w:rPr>
            <w:t xml:space="preserve"> </w:t>
          </w:r>
          <w:r w:rsidRPr="003D7755">
            <w:rPr>
              <w:rStyle w:val="Hyperlink"/>
              <w:rFonts w:hint="eastAsia"/>
              <w:noProof/>
              <w:rtl/>
              <w:lang w:bidi="ar-SY"/>
            </w:rPr>
            <w:t>البيانات</w:t>
          </w:r>
          <w:r w:rsidRPr="003D7755">
            <w:rPr>
              <w:rStyle w:val="Hyperlink"/>
              <w:noProof/>
              <w:rtl/>
              <w:lang w:bidi="ar-SY"/>
            </w:rPr>
            <w:t xml:space="preserve"> </w:t>
          </w:r>
          <w:r w:rsidRPr="003D7755">
            <w:rPr>
              <w:rStyle w:val="Hyperlink"/>
              <w:noProof/>
              <w:lang w:bidi="ar-SY"/>
            </w:rPr>
            <w:t>Entity Relation Diagram</w:t>
          </w:r>
          <w:r>
            <w:rPr>
              <w:noProof/>
              <w:webHidden/>
            </w:rPr>
            <w:tab/>
          </w:r>
          <w:r>
            <w:rPr>
              <w:noProof/>
              <w:webHidden/>
            </w:rPr>
            <w:fldChar w:fldCharType="begin"/>
          </w:r>
          <w:r>
            <w:rPr>
              <w:noProof/>
              <w:webHidden/>
            </w:rPr>
            <w:instrText xml:space="preserve"> PAGEREF _Toc203158150 \h </w:instrText>
          </w:r>
          <w:r>
            <w:rPr>
              <w:noProof/>
              <w:webHidden/>
            </w:rPr>
          </w:r>
          <w:r>
            <w:rPr>
              <w:noProof/>
              <w:webHidden/>
            </w:rPr>
            <w:fldChar w:fldCharType="separate"/>
          </w:r>
          <w:ins w:id="122" w:author="Khair Horani" w:date="2025-07-16T21:41:00Z" w16du:dateUtc="2025-07-16T18:41:00Z">
            <w:r w:rsidR="00CA019E">
              <w:rPr>
                <w:noProof/>
                <w:webHidden/>
                <w:rtl/>
              </w:rPr>
              <w:t>39</w:t>
            </w:r>
          </w:ins>
          <w:del w:id="123" w:author="Khair Horani" w:date="2025-07-15T14:26:00Z" w16du:dateUtc="2025-07-15T11:26:00Z">
            <w:r w:rsidR="00796AE6" w:rsidDel="00214EE8">
              <w:rPr>
                <w:noProof/>
                <w:webHidden/>
                <w:rtl/>
              </w:rPr>
              <w:delText>39</w:delText>
            </w:r>
          </w:del>
          <w:r>
            <w:rPr>
              <w:noProof/>
              <w:webHidden/>
            </w:rPr>
            <w:fldChar w:fldCharType="end"/>
          </w:r>
          <w:r>
            <w:fldChar w:fldCharType="end"/>
          </w:r>
        </w:p>
        <w:p w14:paraId="439B0C7E" w14:textId="754F2D3B" w:rsidR="00C71ABF" w:rsidRDefault="00C71ABF" w:rsidP="00C71ABF">
          <w:pPr>
            <w:pStyle w:val="TOC1"/>
            <w:rPr>
              <w:rFonts w:asciiTheme="minorHAnsi" w:eastAsiaTheme="minorEastAsia" w:hAnsiTheme="minorHAnsi"/>
              <w:noProof/>
              <w:sz w:val="24"/>
            </w:rPr>
          </w:pPr>
          <w:r>
            <w:lastRenderedPageBreak/>
            <w:fldChar w:fldCharType="begin"/>
          </w:r>
          <w:r>
            <w:instrText>HYPERLINK \l "_Toc203158151"</w:instrText>
          </w:r>
          <w:r>
            <w:fldChar w:fldCharType="separate"/>
          </w:r>
          <w:r w:rsidRPr="003D7755">
            <w:rPr>
              <w:rStyle w:val="Hyperlink"/>
              <w:rFonts w:hint="eastAsia"/>
              <w:noProof/>
              <w:rtl/>
              <w:lang w:bidi="ar-SY"/>
            </w:rPr>
            <w:t>الفصل</w:t>
          </w:r>
          <w:r w:rsidRPr="003D7755">
            <w:rPr>
              <w:rStyle w:val="Hyperlink"/>
              <w:noProof/>
              <w:rtl/>
              <w:lang w:bidi="ar-SY"/>
            </w:rPr>
            <w:t xml:space="preserve"> </w:t>
          </w:r>
          <w:r w:rsidRPr="003D7755">
            <w:rPr>
              <w:rStyle w:val="Hyperlink"/>
              <w:rFonts w:hint="eastAsia"/>
              <w:noProof/>
              <w:rtl/>
              <w:lang w:bidi="ar-SY"/>
            </w:rPr>
            <w:t>الرابع</w:t>
          </w:r>
          <w:r w:rsidRPr="003D7755">
            <w:rPr>
              <w:rStyle w:val="Hyperlink"/>
              <w:noProof/>
              <w:rtl/>
              <w:lang w:bidi="ar-SY"/>
            </w:rPr>
            <w:t xml:space="preserve"> – </w:t>
          </w:r>
          <w:r w:rsidRPr="003D7755">
            <w:rPr>
              <w:rStyle w:val="Hyperlink"/>
              <w:rFonts w:hint="eastAsia"/>
              <w:noProof/>
              <w:rtl/>
              <w:lang w:bidi="ar-SY"/>
            </w:rPr>
            <w:t>التطبيق</w:t>
          </w:r>
          <w:r w:rsidRPr="003D7755">
            <w:rPr>
              <w:rStyle w:val="Hyperlink"/>
              <w:noProof/>
              <w:rtl/>
              <w:lang w:bidi="ar-SY"/>
            </w:rPr>
            <w:t xml:space="preserve"> </w:t>
          </w:r>
          <w:r w:rsidRPr="003D7755">
            <w:rPr>
              <w:rStyle w:val="Hyperlink"/>
              <w:rFonts w:hint="eastAsia"/>
              <w:noProof/>
              <w:rtl/>
              <w:lang w:bidi="ar-SY"/>
            </w:rPr>
            <w:t>العمليّ</w:t>
          </w:r>
          <w:r>
            <w:rPr>
              <w:noProof/>
              <w:webHidden/>
            </w:rPr>
            <w:tab/>
          </w:r>
          <w:r>
            <w:rPr>
              <w:noProof/>
              <w:webHidden/>
            </w:rPr>
            <w:fldChar w:fldCharType="begin"/>
          </w:r>
          <w:r>
            <w:rPr>
              <w:noProof/>
              <w:webHidden/>
            </w:rPr>
            <w:instrText xml:space="preserve"> PAGEREF _Toc203158151 \h </w:instrText>
          </w:r>
          <w:r>
            <w:rPr>
              <w:noProof/>
              <w:webHidden/>
            </w:rPr>
          </w:r>
          <w:r>
            <w:rPr>
              <w:noProof/>
              <w:webHidden/>
            </w:rPr>
            <w:fldChar w:fldCharType="separate"/>
          </w:r>
          <w:ins w:id="124" w:author="Khair Horani" w:date="2025-07-16T21:41:00Z" w16du:dateUtc="2025-07-16T18:41:00Z">
            <w:r w:rsidR="00CA019E">
              <w:rPr>
                <w:noProof/>
                <w:webHidden/>
                <w:rtl/>
              </w:rPr>
              <w:t>42</w:t>
            </w:r>
          </w:ins>
          <w:del w:id="125" w:author="Khair Horani" w:date="2025-07-15T14:26:00Z" w16du:dateUtc="2025-07-15T11:26:00Z">
            <w:r w:rsidR="00796AE6" w:rsidDel="00214EE8">
              <w:rPr>
                <w:noProof/>
                <w:webHidden/>
                <w:rtl/>
              </w:rPr>
              <w:delText>42</w:delText>
            </w:r>
          </w:del>
          <w:r>
            <w:rPr>
              <w:noProof/>
              <w:webHidden/>
            </w:rPr>
            <w:fldChar w:fldCharType="end"/>
          </w:r>
          <w:r>
            <w:fldChar w:fldCharType="end"/>
          </w:r>
        </w:p>
        <w:p w14:paraId="2E3B131E" w14:textId="537B6249" w:rsidR="00C71ABF" w:rsidRDefault="00C71ABF" w:rsidP="00C71ABF">
          <w:pPr>
            <w:pStyle w:val="TOC2"/>
            <w:tabs>
              <w:tab w:val="right" w:leader="dot" w:pos="9350"/>
            </w:tabs>
            <w:rPr>
              <w:rFonts w:asciiTheme="minorHAnsi" w:eastAsiaTheme="minorEastAsia" w:hAnsiTheme="minorHAnsi"/>
              <w:noProof/>
              <w:sz w:val="24"/>
            </w:rPr>
          </w:pPr>
          <w:r>
            <w:fldChar w:fldCharType="begin"/>
          </w:r>
          <w:r>
            <w:instrText>HYPERLINK \l "_Toc203158152"</w:instrText>
          </w:r>
          <w:r>
            <w:fldChar w:fldCharType="separate"/>
          </w:r>
          <w:r w:rsidRPr="003D7755">
            <w:rPr>
              <w:rStyle w:val="Hyperlink"/>
              <w:noProof/>
              <w:rtl/>
              <w:lang w:bidi="ar-SY"/>
            </w:rPr>
            <w:t xml:space="preserve">4-1 </w:t>
          </w:r>
          <w:r w:rsidRPr="003D7755">
            <w:rPr>
              <w:rStyle w:val="Hyperlink"/>
              <w:rFonts w:hint="eastAsia"/>
              <w:noProof/>
              <w:rtl/>
              <w:lang w:bidi="ar-SY"/>
            </w:rPr>
            <w:t>تصميم</w:t>
          </w:r>
          <w:r w:rsidRPr="003D7755">
            <w:rPr>
              <w:rStyle w:val="Hyperlink"/>
              <w:noProof/>
              <w:rtl/>
              <w:lang w:bidi="ar-SY"/>
            </w:rPr>
            <w:t xml:space="preserve"> </w:t>
          </w:r>
          <w:r w:rsidRPr="003D7755">
            <w:rPr>
              <w:rStyle w:val="Hyperlink"/>
              <w:rFonts w:hint="eastAsia"/>
              <w:noProof/>
              <w:rtl/>
              <w:lang w:bidi="ar-SY"/>
            </w:rPr>
            <w:t>واجهات</w:t>
          </w:r>
          <w:r w:rsidRPr="003D7755">
            <w:rPr>
              <w:rStyle w:val="Hyperlink"/>
              <w:noProof/>
              <w:rtl/>
              <w:lang w:bidi="ar-SY"/>
            </w:rPr>
            <w:t xml:space="preserve"> </w:t>
          </w:r>
          <w:r w:rsidRPr="003D7755">
            <w:rPr>
              <w:rStyle w:val="Hyperlink"/>
              <w:rFonts w:hint="eastAsia"/>
              <w:noProof/>
              <w:rtl/>
              <w:lang w:bidi="ar-SY"/>
            </w:rPr>
            <w:t>استخدام</w:t>
          </w:r>
          <w:r w:rsidRPr="003D7755">
            <w:rPr>
              <w:rStyle w:val="Hyperlink"/>
              <w:noProof/>
              <w:rtl/>
              <w:lang w:bidi="ar-SY"/>
            </w:rPr>
            <w:t xml:space="preserve"> </w:t>
          </w:r>
          <w:r w:rsidRPr="003D7755">
            <w:rPr>
              <w:rStyle w:val="Hyperlink"/>
              <w:rFonts w:hint="eastAsia"/>
              <w:noProof/>
              <w:rtl/>
              <w:lang w:bidi="ar-SY"/>
            </w:rPr>
            <w:t>المواطن</w:t>
          </w:r>
          <w:r>
            <w:rPr>
              <w:noProof/>
              <w:webHidden/>
            </w:rPr>
            <w:tab/>
          </w:r>
          <w:r>
            <w:rPr>
              <w:noProof/>
              <w:webHidden/>
            </w:rPr>
            <w:fldChar w:fldCharType="begin"/>
          </w:r>
          <w:r>
            <w:rPr>
              <w:noProof/>
              <w:webHidden/>
            </w:rPr>
            <w:instrText xml:space="preserve"> PAGEREF _Toc203158152 \h </w:instrText>
          </w:r>
          <w:r>
            <w:rPr>
              <w:noProof/>
              <w:webHidden/>
            </w:rPr>
          </w:r>
          <w:r>
            <w:rPr>
              <w:noProof/>
              <w:webHidden/>
            </w:rPr>
            <w:fldChar w:fldCharType="separate"/>
          </w:r>
          <w:ins w:id="126" w:author="Khair Horani" w:date="2025-07-16T21:41:00Z" w16du:dateUtc="2025-07-16T18:41:00Z">
            <w:r w:rsidR="00CA019E">
              <w:rPr>
                <w:noProof/>
                <w:webHidden/>
                <w:rtl/>
              </w:rPr>
              <w:t>42</w:t>
            </w:r>
          </w:ins>
          <w:del w:id="127" w:author="Khair Horani" w:date="2025-07-15T14:26:00Z" w16du:dateUtc="2025-07-15T11:26:00Z">
            <w:r w:rsidR="00796AE6" w:rsidDel="00214EE8">
              <w:rPr>
                <w:noProof/>
                <w:webHidden/>
                <w:rtl/>
              </w:rPr>
              <w:delText>42</w:delText>
            </w:r>
          </w:del>
          <w:r>
            <w:rPr>
              <w:noProof/>
              <w:webHidden/>
            </w:rPr>
            <w:fldChar w:fldCharType="end"/>
          </w:r>
          <w:r>
            <w:fldChar w:fldCharType="end"/>
          </w:r>
        </w:p>
        <w:p w14:paraId="2B593B78" w14:textId="3FA9846B" w:rsidR="00C71ABF" w:rsidRDefault="00C71ABF" w:rsidP="00C71ABF">
          <w:pPr>
            <w:pStyle w:val="TOC2"/>
            <w:tabs>
              <w:tab w:val="right" w:leader="dot" w:pos="9350"/>
            </w:tabs>
            <w:rPr>
              <w:rFonts w:asciiTheme="minorHAnsi" w:eastAsiaTheme="minorEastAsia" w:hAnsiTheme="minorHAnsi"/>
              <w:noProof/>
              <w:sz w:val="24"/>
            </w:rPr>
          </w:pPr>
          <w:r>
            <w:fldChar w:fldCharType="begin"/>
          </w:r>
          <w:r>
            <w:instrText>HYPERLINK \l "_Toc203158153"</w:instrText>
          </w:r>
          <w:r>
            <w:fldChar w:fldCharType="separate"/>
          </w:r>
          <w:r w:rsidRPr="003D7755">
            <w:rPr>
              <w:rStyle w:val="Hyperlink"/>
              <w:noProof/>
              <w:rtl/>
              <w:lang w:bidi="ar-SY"/>
            </w:rPr>
            <w:t xml:space="preserve">4-2 </w:t>
          </w:r>
          <w:r w:rsidRPr="003D7755">
            <w:rPr>
              <w:rStyle w:val="Hyperlink"/>
              <w:rFonts w:hint="eastAsia"/>
              <w:noProof/>
              <w:rtl/>
              <w:lang w:bidi="ar-SY"/>
            </w:rPr>
            <w:t>تصميم</w:t>
          </w:r>
          <w:r w:rsidRPr="003D7755">
            <w:rPr>
              <w:rStyle w:val="Hyperlink"/>
              <w:noProof/>
              <w:rtl/>
              <w:lang w:bidi="ar-SY"/>
            </w:rPr>
            <w:t xml:space="preserve"> </w:t>
          </w:r>
          <w:r w:rsidRPr="003D7755">
            <w:rPr>
              <w:rStyle w:val="Hyperlink"/>
              <w:rFonts w:hint="eastAsia"/>
              <w:noProof/>
              <w:rtl/>
              <w:lang w:bidi="ar-SY"/>
            </w:rPr>
            <w:t>واجهات</w:t>
          </w:r>
          <w:r w:rsidRPr="003D7755">
            <w:rPr>
              <w:rStyle w:val="Hyperlink"/>
              <w:noProof/>
              <w:rtl/>
              <w:lang w:bidi="ar-SY"/>
            </w:rPr>
            <w:t xml:space="preserve"> </w:t>
          </w:r>
          <w:r w:rsidRPr="003D7755">
            <w:rPr>
              <w:rStyle w:val="Hyperlink"/>
              <w:rFonts w:hint="eastAsia"/>
              <w:noProof/>
              <w:rtl/>
              <w:lang w:bidi="ar-SY"/>
            </w:rPr>
            <w:t>استخدام</w:t>
          </w:r>
          <w:r w:rsidRPr="003D7755">
            <w:rPr>
              <w:rStyle w:val="Hyperlink"/>
              <w:noProof/>
              <w:rtl/>
              <w:lang w:bidi="ar-SY"/>
            </w:rPr>
            <w:t xml:space="preserve"> </w:t>
          </w:r>
          <w:r w:rsidRPr="003D7755">
            <w:rPr>
              <w:rStyle w:val="Hyperlink"/>
              <w:rFonts w:hint="eastAsia"/>
              <w:noProof/>
              <w:rtl/>
              <w:lang w:bidi="ar-SY"/>
            </w:rPr>
            <w:t>المدير</w:t>
          </w:r>
          <w:r>
            <w:rPr>
              <w:noProof/>
              <w:webHidden/>
            </w:rPr>
            <w:tab/>
          </w:r>
          <w:r>
            <w:rPr>
              <w:noProof/>
              <w:webHidden/>
            </w:rPr>
            <w:fldChar w:fldCharType="begin"/>
          </w:r>
          <w:r>
            <w:rPr>
              <w:noProof/>
              <w:webHidden/>
            </w:rPr>
            <w:instrText xml:space="preserve"> PAGEREF _Toc203158153 \h </w:instrText>
          </w:r>
          <w:r>
            <w:rPr>
              <w:noProof/>
              <w:webHidden/>
            </w:rPr>
          </w:r>
          <w:r>
            <w:rPr>
              <w:noProof/>
              <w:webHidden/>
            </w:rPr>
            <w:fldChar w:fldCharType="separate"/>
          </w:r>
          <w:ins w:id="128" w:author="Khair Horani" w:date="2025-07-16T21:41:00Z" w16du:dateUtc="2025-07-16T18:41:00Z">
            <w:r w:rsidR="00CA019E">
              <w:rPr>
                <w:noProof/>
                <w:webHidden/>
                <w:rtl/>
              </w:rPr>
              <w:t>52</w:t>
            </w:r>
          </w:ins>
          <w:del w:id="129" w:author="Khair Horani" w:date="2025-07-15T14:26:00Z" w16du:dateUtc="2025-07-15T11:26:00Z">
            <w:r w:rsidR="00796AE6" w:rsidDel="00214EE8">
              <w:rPr>
                <w:noProof/>
                <w:webHidden/>
                <w:rtl/>
              </w:rPr>
              <w:delText>52</w:delText>
            </w:r>
          </w:del>
          <w:r>
            <w:rPr>
              <w:noProof/>
              <w:webHidden/>
            </w:rPr>
            <w:fldChar w:fldCharType="end"/>
          </w:r>
          <w:r>
            <w:fldChar w:fldCharType="end"/>
          </w:r>
        </w:p>
        <w:p w14:paraId="194B2EB5" w14:textId="5A18744F" w:rsidR="00C71ABF" w:rsidRDefault="00C71ABF" w:rsidP="00C71ABF">
          <w:pPr>
            <w:pStyle w:val="TOC2"/>
            <w:tabs>
              <w:tab w:val="right" w:leader="dot" w:pos="9350"/>
            </w:tabs>
            <w:rPr>
              <w:rFonts w:asciiTheme="minorHAnsi" w:eastAsiaTheme="minorEastAsia" w:hAnsiTheme="minorHAnsi"/>
              <w:noProof/>
              <w:sz w:val="24"/>
            </w:rPr>
          </w:pPr>
          <w:r>
            <w:fldChar w:fldCharType="begin"/>
          </w:r>
          <w:r>
            <w:instrText>HYPERLINK \l "_Toc203158154"</w:instrText>
          </w:r>
          <w:r>
            <w:fldChar w:fldCharType="separate"/>
          </w:r>
          <w:r w:rsidRPr="003D7755">
            <w:rPr>
              <w:rStyle w:val="Hyperlink"/>
              <w:noProof/>
              <w:rtl/>
              <w:lang w:bidi="ar-SY"/>
            </w:rPr>
            <w:t xml:space="preserve">4-3 </w:t>
          </w:r>
          <w:r w:rsidRPr="003D7755">
            <w:rPr>
              <w:rStyle w:val="Hyperlink"/>
              <w:rFonts w:hint="eastAsia"/>
              <w:noProof/>
              <w:rtl/>
              <w:lang w:bidi="ar-SY"/>
            </w:rPr>
            <w:t>تصميم</w:t>
          </w:r>
          <w:r w:rsidRPr="003D7755">
            <w:rPr>
              <w:rStyle w:val="Hyperlink"/>
              <w:noProof/>
              <w:rtl/>
              <w:lang w:bidi="ar-SY"/>
            </w:rPr>
            <w:t xml:space="preserve"> </w:t>
          </w:r>
          <w:r w:rsidRPr="003D7755">
            <w:rPr>
              <w:rStyle w:val="Hyperlink"/>
              <w:rFonts w:hint="eastAsia"/>
              <w:noProof/>
              <w:rtl/>
              <w:lang w:bidi="ar-SY"/>
            </w:rPr>
            <w:t>واجهات</w:t>
          </w:r>
          <w:r w:rsidRPr="003D7755">
            <w:rPr>
              <w:rStyle w:val="Hyperlink"/>
              <w:noProof/>
              <w:rtl/>
              <w:lang w:bidi="ar-SY"/>
            </w:rPr>
            <w:t xml:space="preserve"> </w:t>
          </w:r>
          <w:r w:rsidRPr="003D7755">
            <w:rPr>
              <w:rStyle w:val="Hyperlink"/>
              <w:rFonts w:hint="eastAsia"/>
              <w:noProof/>
              <w:rtl/>
              <w:lang w:bidi="ar-SY"/>
            </w:rPr>
            <w:t>استخدام</w:t>
          </w:r>
          <w:r w:rsidRPr="003D7755">
            <w:rPr>
              <w:rStyle w:val="Hyperlink"/>
              <w:noProof/>
              <w:rtl/>
              <w:lang w:bidi="ar-SY"/>
            </w:rPr>
            <w:t xml:space="preserve"> </w:t>
          </w:r>
          <w:r w:rsidRPr="003D7755">
            <w:rPr>
              <w:rStyle w:val="Hyperlink"/>
              <w:rFonts w:hint="eastAsia"/>
              <w:noProof/>
              <w:rtl/>
              <w:lang w:bidi="ar-SY"/>
            </w:rPr>
            <w:t>الموظف</w:t>
          </w:r>
          <w:r>
            <w:rPr>
              <w:noProof/>
              <w:webHidden/>
            </w:rPr>
            <w:tab/>
          </w:r>
          <w:r>
            <w:rPr>
              <w:noProof/>
              <w:webHidden/>
            </w:rPr>
            <w:fldChar w:fldCharType="begin"/>
          </w:r>
          <w:r>
            <w:rPr>
              <w:noProof/>
              <w:webHidden/>
            </w:rPr>
            <w:instrText xml:space="preserve"> PAGEREF _Toc203158154 \h </w:instrText>
          </w:r>
          <w:r>
            <w:rPr>
              <w:noProof/>
              <w:webHidden/>
            </w:rPr>
          </w:r>
          <w:r>
            <w:rPr>
              <w:noProof/>
              <w:webHidden/>
            </w:rPr>
            <w:fldChar w:fldCharType="separate"/>
          </w:r>
          <w:ins w:id="130" w:author="Khair Horani" w:date="2025-07-16T21:41:00Z" w16du:dateUtc="2025-07-16T18:41:00Z">
            <w:r w:rsidR="00CA019E">
              <w:rPr>
                <w:noProof/>
                <w:webHidden/>
                <w:rtl/>
              </w:rPr>
              <w:t>56</w:t>
            </w:r>
          </w:ins>
          <w:del w:id="131" w:author="Khair Horani" w:date="2025-07-15T14:26:00Z" w16du:dateUtc="2025-07-15T11:26:00Z">
            <w:r w:rsidR="00796AE6" w:rsidDel="00214EE8">
              <w:rPr>
                <w:noProof/>
                <w:webHidden/>
                <w:rtl/>
              </w:rPr>
              <w:delText>56</w:delText>
            </w:r>
          </w:del>
          <w:r>
            <w:rPr>
              <w:noProof/>
              <w:webHidden/>
            </w:rPr>
            <w:fldChar w:fldCharType="end"/>
          </w:r>
          <w:r>
            <w:fldChar w:fldCharType="end"/>
          </w:r>
        </w:p>
        <w:p w14:paraId="744B8D7F" w14:textId="7604AD4D" w:rsidR="00C71ABF" w:rsidRDefault="00C71ABF" w:rsidP="00C71ABF">
          <w:pPr>
            <w:pStyle w:val="TOC2"/>
            <w:tabs>
              <w:tab w:val="right" w:leader="dot" w:pos="9350"/>
            </w:tabs>
            <w:rPr>
              <w:rFonts w:asciiTheme="minorHAnsi" w:eastAsiaTheme="minorEastAsia" w:hAnsiTheme="minorHAnsi"/>
              <w:noProof/>
              <w:sz w:val="24"/>
            </w:rPr>
          </w:pPr>
          <w:r>
            <w:fldChar w:fldCharType="begin"/>
          </w:r>
          <w:r>
            <w:instrText>HYPERLINK \l "_Toc203158155"</w:instrText>
          </w:r>
          <w:r>
            <w:fldChar w:fldCharType="separate"/>
          </w:r>
          <w:r w:rsidRPr="003D7755">
            <w:rPr>
              <w:rStyle w:val="Hyperlink"/>
              <w:noProof/>
              <w:rtl/>
              <w:lang w:bidi="ar-SY"/>
            </w:rPr>
            <w:t xml:space="preserve">4-4 </w:t>
          </w:r>
          <w:r w:rsidRPr="003D7755">
            <w:rPr>
              <w:rStyle w:val="Hyperlink"/>
              <w:rFonts w:hint="eastAsia"/>
              <w:noProof/>
              <w:rtl/>
              <w:lang w:bidi="ar-SY"/>
            </w:rPr>
            <w:t>تصميم</w:t>
          </w:r>
          <w:r w:rsidRPr="003D7755">
            <w:rPr>
              <w:rStyle w:val="Hyperlink"/>
              <w:noProof/>
              <w:rtl/>
              <w:lang w:bidi="ar-SY"/>
            </w:rPr>
            <w:t xml:space="preserve"> </w:t>
          </w:r>
          <w:r w:rsidRPr="003D7755">
            <w:rPr>
              <w:rStyle w:val="Hyperlink"/>
              <w:rFonts w:hint="eastAsia"/>
              <w:noProof/>
              <w:rtl/>
              <w:lang w:bidi="ar-SY"/>
            </w:rPr>
            <w:t>واجهات</w:t>
          </w:r>
          <w:r w:rsidRPr="003D7755">
            <w:rPr>
              <w:rStyle w:val="Hyperlink"/>
              <w:noProof/>
              <w:rtl/>
              <w:lang w:bidi="ar-SY"/>
            </w:rPr>
            <w:t xml:space="preserve"> </w:t>
          </w:r>
          <w:r w:rsidRPr="003D7755">
            <w:rPr>
              <w:rStyle w:val="Hyperlink"/>
              <w:rFonts w:hint="eastAsia"/>
              <w:noProof/>
              <w:rtl/>
              <w:lang w:bidi="ar-SY"/>
            </w:rPr>
            <w:t>استخدام</w:t>
          </w:r>
          <w:r w:rsidRPr="003D7755">
            <w:rPr>
              <w:rStyle w:val="Hyperlink"/>
              <w:noProof/>
              <w:rtl/>
              <w:lang w:bidi="ar-SY"/>
            </w:rPr>
            <w:t xml:space="preserve"> </w:t>
          </w:r>
          <w:r w:rsidRPr="003D7755">
            <w:rPr>
              <w:rStyle w:val="Hyperlink"/>
              <w:rFonts w:hint="eastAsia"/>
              <w:noProof/>
              <w:rtl/>
              <w:lang w:bidi="ar-SY"/>
            </w:rPr>
            <w:t>أدمن</w:t>
          </w:r>
          <w:r w:rsidRPr="003D7755">
            <w:rPr>
              <w:rStyle w:val="Hyperlink"/>
              <w:noProof/>
              <w:rtl/>
              <w:lang w:bidi="ar-SY"/>
            </w:rPr>
            <w:t xml:space="preserve"> </w:t>
          </w:r>
          <w:r w:rsidRPr="003D7755">
            <w:rPr>
              <w:rStyle w:val="Hyperlink"/>
              <w:rFonts w:hint="eastAsia"/>
              <w:noProof/>
              <w:rtl/>
              <w:lang w:bidi="ar-SY"/>
            </w:rPr>
            <w:t>النظام</w:t>
          </w:r>
          <w:r>
            <w:rPr>
              <w:noProof/>
              <w:webHidden/>
            </w:rPr>
            <w:tab/>
          </w:r>
          <w:r>
            <w:rPr>
              <w:noProof/>
              <w:webHidden/>
            </w:rPr>
            <w:fldChar w:fldCharType="begin"/>
          </w:r>
          <w:r>
            <w:rPr>
              <w:noProof/>
              <w:webHidden/>
            </w:rPr>
            <w:instrText xml:space="preserve"> PAGEREF _Toc203158155 \h </w:instrText>
          </w:r>
          <w:r>
            <w:rPr>
              <w:noProof/>
              <w:webHidden/>
            </w:rPr>
          </w:r>
          <w:r>
            <w:rPr>
              <w:noProof/>
              <w:webHidden/>
            </w:rPr>
            <w:fldChar w:fldCharType="separate"/>
          </w:r>
          <w:ins w:id="132" w:author="Khair Horani" w:date="2025-07-16T21:41:00Z" w16du:dateUtc="2025-07-16T18:41:00Z">
            <w:r w:rsidR="00CA019E">
              <w:rPr>
                <w:noProof/>
                <w:webHidden/>
                <w:rtl/>
              </w:rPr>
              <w:t>57</w:t>
            </w:r>
          </w:ins>
          <w:del w:id="133" w:author="Khair Horani" w:date="2025-07-15T14:26:00Z" w16du:dateUtc="2025-07-15T11:26:00Z">
            <w:r w:rsidR="00796AE6" w:rsidDel="00214EE8">
              <w:rPr>
                <w:noProof/>
                <w:webHidden/>
                <w:rtl/>
              </w:rPr>
              <w:delText>57</w:delText>
            </w:r>
          </w:del>
          <w:r>
            <w:rPr>
              <w:noProof/>
              <w:webHidden/>
            </w:rPr>
            <w:fldChar w:fldCharType="end"/>
          </w:r>
          <w:r>
            <w:fldChar w:fldCharType="end"/>
          </w:r>
        </w:p>
        <w:p w14:paraId="118046BD" w14:textId="43D3B5A7" w:rsidR="00C71ABF" w:rsidRDefault="00C71ABF" w:rsidP="00C71ABF">
          <w:pPr>
            <w:pStyle w:val="TOC1"/>
            <w:rPr>
              <w:rFonts w:asciiTheme="minorHAnsi" w:eastAsiaTheme="minorEastAsia" w:hAnsiTheme="minorHAnsi"/>
              <w:noProof/>
              <w:sz w:val="24"/>
            </w:rPr>
          </w:pPr>
          <w:r>
            <w:fldChar w:fldCharType="begin"/>
          </w:r>
          <w:r>
            <w:instrText>HYPERLINK \l "_Toc203158156"</w:instrText>
          </w:r>
          <w:r>
            <w:fldChar w:fldCharType="separate"/>
          </w:r>
          <w:r w:rsidRPr="003D7755">
            <w:rPr>
              <w:rStyle w:val="Hyperlink"/>
              <w:rFonts w:eastAsia="Times New Roman" w:hint="eastAsia"/>
              <w:noProof/>
              <w:rtl/>
              <w:lang w:bidi="ar-SY"/>
            </w:rPr>
            <w:t>الفصل</w:t>
          </w:r>
          <w:r w:rsidRPr="003D7755">
            <w:rPr>
              <w:rStyle w:val="Hyperlink"/>
              <w:rFonts w:eastAsia="Times New Roman"/>
              <w:noProof/>
              <w:rtl/>
              <w:lang w:bidi="ar-SY"/>
            </w:rPr>
            <w:t xml:space="preserve"> </w:t>
          </w:r>
          <w:r w:rsidRPr="003D7755">
            <w:rPr>
              <w:rStyle w:val="Hyperlink"/>
              <w:rFonts w:eastAsia="Times New Roman" w:hint="eastAsia"/>
              <w:noProof/>
              <w:rtl/>
              <w:lang w:bidi="ar-SY"/>
            </w:rPr>
            <w:t>الخامس</w:t>
          </w:r>
          <w:r w:rsidRPr="003D7755">
            <w:rPr>
              <w:rStyle w:val="Hyperlink"/>
              <w:rFonts w:eastAsia="Times New Roman"/>
              <w:noProof/>
              <w:rtl/>
              <w:lang w:bidi="ar-SY"/>
            </w:rPr>
            <w:t xml:space="preserve"> – </w:t>
          </w:r>
          <w:r w:rsidRPr="003D7755">
            <w:rPr>
              <w:rStyle w:val="Hyperlink"/>
              <w:rFonts w:eastAsia="Times New Roman" w:hint="eastAsia"/>
              <w:noProof/>
              <w:rtl/>
              <w:lang w:bidi="ar-SY"/>
            </w:rPr>
            <w:t>الخاتمة</w:t>
          </w:r>
          <w:r w:rsidRPr="003D7755">
            <w:rPr>
              <w:rStyle w:val="Hyperlink"/>
              <w:rFonts w:eastAsia="Times New Roman"/>
              <w:noProof/>
              <w:rtl/>
              <w:lang w:bidi="ar-SY"/>
            </w:rPr>
            <w:t xml:space="preserve"> </w:t>
          </w:r>
          <w:r w:rsidRPr="003D7755">
            <w:rPr>
              <w:rStyle w:val="Hyperlink"/>
              <w:rFonts w:eastAsia="Times New Roman" w:hint="eastAsia"/>
              <w:noProof/>
              <w:rtl/>
              <w:lang w:bidi="ar-SY"/>
            </w:rPr>
            <w:t>والآفاق</w:t>
          </w:r>
          <w:r w:rsidRPr="003D7755">
            <w:rPr>
              <w:rStyle w:val="Hyperlink"/>
              <w:rFonts w:eastAsia="Times New Roman"/>
              <w:noProof/>
              <w:rtl/>
              <w:lang w:bidi="ar-SY"/>
            </w:rPr>
            <w:t xml:space="preserve"> </w:t>
          </w:r>
          <w:r w:rsidRPr="003D7755">
            <w:rPr>
              <w:rStyle w:val="Hyperlink"/>
              <w:rFonts w:eastAsia="Times New Roman" w:hint="eastAsia"/>
              <w:noProof/>
              <w:rtl/>
              <w:lang w:bidi="ar-SY"/>
            </w:rPr>
            <w:t>المستقبليّة</w:t>
          </w:r>
          <w:r>
            <w:rPr>
              <w:noProof/>
              <w:webHidden/>
            </w:rPr>
            <w:tab/>
          </w:r>
          <w:r>
            <w:rPr>
              <w:noProof/>
              <w:webHidden/>
            </w:rPr>
            <w:fldChar w:fldCharType="begin"/>
          </w:r>
          <w:r>
            <w:rPr>
              <w:noProof/>
              <w:webHidden/>
            </w:rPr>
            <w:instrText xml:space="preserve"> PAGEREF _Toc203158156 \h </w:instrText>
          </w:r>
          <w:r>
            <w:rPr>
              <w:noProof/>
              <w:webHidden/>
            </w:rPr>
          </w:r>
          <w:r>
            <w:rPr>
              <w:noProof/>
              <w:webHidden/>
            </w:rPr>
            <w:fldChar w:fldCharType="separate"/>
          </w:r>
          <w:ins w:id="134" w:author="Khair Horani" w:date="2025-07-16T21:41:00Z" w16du:dateUtc="2025-07-16T18:41:00Z">
            <w:r w:rsidR="00CA019E">
              <w:rPr>
                <w:noProof/>
                <w:webHidden/>
                <w:rtl/>
              </w:rPr>
              <w:t>61</w:t>
            </w:r>
          </w:ins>
          <w:del w:id="135" w:author="Khair Horani" w:date="2025-07-15T14:26:00Z" w16du:dateUtc="2025-07-15T11:26:00Z">
            <w:r w:rsidR="00796AE6" w:rsidDel="00214EE8">
              <w:rPr>
                <w:noProof/>
                <w:webHidden/>
                <w:rtl/>
              </w:rPr>
              <w:delText>61</w:delText>
            </w:r>
          </w:del>
          <w:r>
            <w:rPr>
              <w:noProof/>
              <w:webHidden/>
            </w:rPr>
            <w:fldChar w:fldCharType="end"/>
          </w:r>
          <w:r>
            <w:fldChar w:fldCharType="end"/>
          </w:r>
        </w:p>
        <w:p w14:paraId="0838B430" w14:textId="2F13F460" w:rsidR="00C71ABF" w:rsidRDefault="00C71ABF" w:rsidP="00C71ABF">
          <w:pPr>
            <w:pStyle w:val="TOC1"/>
            <w:rPr>
              <w:rFonts w:asciiTheme="minorHAnsi" w:eastAsiaTheme="minorEastAsia" w:hAnsiTheme="minorHAnsi"/>
              <w:noProof/>
              <w:sz w:val="24"/>
            </w:rPr>
          </w:pPr>
          <w:r>
            <w:fldChar w:fldCharType="begin"/>
          </w:r>
          <w:r>
            <w:instrText>HYPERLINK \l "_Toc203158163"</w:instrText>
          </w:r>
          <w:r>
            <w:fldChar w:fldCharType="separate"/>
          </w:r>
          <w:r w:rsidRPr="003D7755">
            <w:rPr>
              <w:rStyle w:val="Hyperlink"/>
              <w:rFonts w:eastAsia="Aptos" w:hint="eastAsia"/>
              <w:noProof/>
              <w:rtl/>
              <w:lang w:bidi="ar-SY"/>
            </w:rPr>
            <w:t>الفصل</w:t>
          </w:r>
          <w:r w:rsidRPr="003D7755">
            <w:rPr>
              <w:rStyle w:val="Hyperlink"/>
              <w:rFonts w:eastAsia="Aptos"/>
              <w:noProof/>
              <w:rtl/>
              <w:lang w:bidi="ar-SY"/>
            </w:rPr>
            <w:t xml:space="preserve"> </w:t>
          </w:r>
          <w:r w:rsidRPr="003D7755">
            <w:rPr>
              <w:rStyle w:val="Hyperlink"/>
              <w:rFonts w:eastAsia="Aptos" w:hint="eastAsia"/>
              <w:noProof/>
              <w:rtl/>
              <w:lang w:bidi="ar-SY"/>
            </w:rPr>
            <w:t>السادس</w:t>
          </w:r>
          <w:r w:rsidRPr="003D7755">
            <w:rPr>
              <w:rStyle w:val="Hyperlink"/>
              <w:rFonts w:eastAsia="Aptos"/>
              <w:noProof/>
              <w:rtl/>
              <w:lang w:bidi="ar-SY"/>
            </w:rPr>
            <w:t xml:space="preserve"> – </w:t>
          </w:r>
          <w:r w:rsidRPr="003D7755">
            <w:rPr>
              <w:rStyle w:val="Hyperlink"/>
              <w:rFonts w:eastAsia="Aptos" w:hint="eastAsia"/>
              <w:noProof/>
              <w:rtl/>
              <w:lang w:bidi="ar-SY"/>
            </w:rPr>
            <w:t>الملحق</w:t>
          </w:r>
          <w:r>
            <w:rPr>
              <w:noProof/>
              <w:webHidden/>
            </w:rPr>
            <w:tab/>
          </w:r>
          <w:r>
            <w:rPr>
              <w:noProof/>
              <w:webHidden/>
            </w:rPr>
            <w:fldChar w:fldCharType="begin"/>
          </w:r>
          <w:r>
            <w:rPr>
              <w:noProof/>
              <w:webHidden/>
            </w:rPr>
            <w:instrText xml:space="preserve"> PAGEREF _Toc203158163 \h </w:instrText>
          </w:r>
          <w:r>
            <w:rPr>
              <w:noProof/>
              <w:webHidden/>
            </w:rPr>
          </w:r>
          <w:r>
            <w:rPr>
              <w:noProof/>
              <w:webHidden/>
            </w:rPr>
            <w:fldChar w:fldCharType="separate"/>
          </w:r>
          <w:ins w:id="136" w:author="Khair Horani" w:date="2025-07-16T21:41:00Z" w16du:dateUtc="2025-07-16T18:41:00Z">
            <w:r w:rsidR="00CA019E">
              <w:rPr>
                <w:noProof/>
                <w:webHidden/>
                <w:rtl/>
              </w:rPr>
              <w:t>65</w:t>
            </w:r>
          </w:ins>
          <w:del w:id="137" w:author="Khair Horani" w:date="2025-07-15T14:26:00Z" w16du:dateUtc="2025-07-15T11:26:00Z">
            <w:r w:rsidR="00796AE6" w:rsidDel="00214EE8">
              <w:rPr>
                <w:noProof/>
                <w:webHidden/>
                <w:rtl/>
              </w:rPr>
              <w:delText>65</w:delText>
            </w:r>
          </w:del>
          <w:r>
            <w:rPr>
              <w:noProof/>
              <w:webHidden/>
            </w:rPr>
            <w:fldChar w:fldCharType="end"/>
          </w:r>
          <w:r>
            <w:fldChar w:fldCharType="end"/>
          </w:r>
        </w:p>
        <w:p w14:paraId="026549F7" w14:textId="3AFA92B7" w:rsidR="00C71ABF" w:rsidRDefault="00C71ABF" w:rsidP="00C71ABF">
          <w:pPr>
            <w:pStyle w:val="TOC2"/>
            <w:tabs>
              <w:tab w:val="right" w:leader="dot" w:pos="9350"/>
            </w:tabs>
            <w:rPr>
              <w:rFonts w:asciiTheme="minorHAnsi" w:eastAsiaTheme="minorEastAsia" w:hAnsiTheme="minorHAnsi"/>
              <w:noProof/>
              <w:sz w:val="24"/>
            </w:rPr>
          </w:pPr>
          <w:r>
            <w:fldChar w:fldCharType="begin"/>
          </w:r>
          <w:r>
            <w:instrText>HYPERLINK \l "_Toc203158164"</w:instrText>
          </w:r>
          <w:r>
            <w:fldChar w:fldCharType="separate"/>
          </w:r>
          <w:r w:rsidRPr="003D7755">
            <w:rPr>
              <w:rStyle w:val="Hyperlink"/>
              <w:rFonts w:hint="eastAsia"/>
              <w:noProof/>
              <w:rtl/>
            </w:rPr>
            <w:t>روابط</w:t>
          </w:r>
          <w:r w:rsidRPr="003D7755">
            <w:rPr>
              <w:rStyle w:val="Hyperlink"/>
              <w:noProof/>
              <w:rtl/>
            </w:rPr>
            <w:t xml:space="preserve"> </w:t>
          </w:r>
          <w:r w:rsidRPr="003D7755">
            <w:rPr>
              <w:rStyle w:val="Hyperlink"/>
              <w:rFonts w:hint="eastAsia"/>
              <w:noProof/>
              <w:rtl/>
            </w:rPr>
            <w:t>المشروع</w:t>
          </w:r>
          <w:r w:rsidRPr="003D7755">
            <w:rPr>
              <w:rStyle w:val="Hyperlink"/>
              <w:noProof/>
              <w:rtl/>
            </w:rPr>
            <w:t xml:space="preserve"> </w:t>
          </w:r>
          <w:r w:rsidRPr="003D7755">
            <w:rPr>
              <w:rStyle w:val="Hyperlink"/>
              <w:rFonts w:hint="eastAsia"/>
              <w:noProof/>
              <w:rtl/>
            </w:rPr>
            <w:t>على</w:t>
          </w:r>
          <w:r w:rsidRPr="003D7755">
            <w:rPr>
              <w:rStyle w:val="Hyperlink"/>
              <w:noProof/>
              <w:lang w:bidi="ar-SY"/>
            </w:rPr>
            <w:t xml:space="preserve"> GitHub </w:t>
          </w:r>
          <w:r w:rsidRPr="003D7755">
            <w:rPr>
              <w:rStyle w:val="Hyperlink"/>
              <w:rFonts w:hint="eastAsia"/>
              <w:noProof/>
              <w:rtl/>
            </w:rPr>
            <w:t>و</w:t>
          </w:r>
          <w:r w:rsidRPr="003D7755">
            <w:rPr>
              <w:rStyle w:val="Hyperlink"/>
              <w:noProof/>
              <w:lang w:bidi="ar-SY"/>
            </w:rPr>
            <w:t>GitLab</w:t>
          </w:r>
          <w:r>
            <w:rPr>
              <w:noProof/>
              <w:webHidden/>
            </w:rPr>
            <w:tab/>
          </w:r>
          <w:r>
            <w:rPr>
              <w:noProof/>
              <w:webHidden/>
            </w:rPr>
            <w:fldChar w:fldCharType="begin"/>
          </w:r>
          <w:r>
            <w:rPr>
              <w:noProof/>
              <w:webHidden/>
            </w:rPr>
            <w:instrText xml:space="preserve"> PAGEREF _Toc203158164 \h </w:instrText>
          </w:r>
          <w:r>
            <w:rPr>
              <w:noProof/>
              <w:webHidden/>
            </w:rPr>
          </w:r>
          <w:r>
            <w:rPr>
              <w:noProof/>
              <w:webHidden/>
            </w:rPr>
            <w:fldChar w:fldCharType="separate"/>
          </w:r>
          <w:ins w:id="138" w:author="Khair Horani" w:date="2025-07-16T21:41:00Z" w16du:dateUtc="2025-07-16T18:41:00Z">
            <w:r w:rsidR="00CA019E">
              <w:rPr>
                <w:noProof/>
                <w:webHidden/>
                <w:rtl/>
              </w:rPr>
              <w:t>65</w:t>
            </w:r>
          </w:ins>
          <w:del w:id="139" w:author="Khair Horani" w:date="2025-07-15T14:26:00Z" w16du:dateUtc="2025-07-15T11:26:00Z">
            <w:r w:rsidR="00796AE6" w:rsidDel="00214EE8">
              <w:rPr>
                <w:noProof/>
                <w:webHidden/>
                <w:rtl/>
              </w:rPr>
              <w:delText>65</w:delText>
            </w:r>
          </w:del>
          <w:r>
            <w:rPr>
              <w:noProof/>
              <w:webHidden/>
            </w:rPr>
            <w:fldChar w:fldCharType="end"/>
          </w:r>
          <w:r>
            <w:fldChar w:fldCharType="end"/>
          </w:r>
        </w:p>
        <w:p w14:paraId="02D348E0" w14:textId="2E09C6F0" w:rsidR="00C71ABF" w:rsidRDefault="00C71ABF" w:rsidP="00C71ABF">
          <w:pPr>
            <w:pStyle w:val="TOC1"/>
            <w:rPr>
              <w:rFonts w:asciiTheme="minorHAnsi" w:eastAsiaTheme="minorEastAsia" w:hAnsiTheme="minorHAnsi"/>
              <w:noProof/>
              <w:sz w:val="24"/>
            </w:rPr>
          </w:pPr>
          <w:r>
            <w:fldChar w:fldCharType="begin"/>
          </w:r>
          <w:r>
            <w:instrText>HYPERLINK \l "_Toc203158165"</w:instrText>
          </w:r>
          <w:r>
            <w:fldChar w:fldCharType="separate"/>
          </w:r>
          <w:r w:rsidRPr="003D7755">
            <w:rPr>
              <w:rStyle w:val="Hyperlink"/>
              <w:rFonts w:eastAsia="Times New Roman" w:hint="eastAsia"/>
              <w:noProof/>
              <w:rtl/>
              <w:lang w:bidi="ar-SY"/>
            </w:rPr>
            <w:t>المراجع</w:t>
          </w:r>
          <w:r>
            <w:rPr>
              <w:noProof/>
              <w:webHidden/>
            </w:rPr>
            <w:tab/>
          </w:r>
          <w:r>
            <w:rPr>
              <w:noProof/>
              <w:webHidden/>
            </w:rPr>
            <w:fldChar w:fldCharType="begin"/>
          </w:r>
          <w:r>
            <w:rPr>
              <w:noProof/>
              <w:webHidden/>
            </w:rPr>
            <w:instrText xml:space="preserve"> PAGEREF _Toc203158165 \h </w:instrText>
          </w:r>
          <w:r>
            <w:rPr>
              <w:noProof/>
              <w:webHidden/>
            </w:rPr>
          </w:r>
          <w:r>
            <w:rPr>
              <w:noProof/>
              <w:webHidden/>
            </w:rPr>
            <w:fldChar w:fldCharType="separate"/>
          </w:r>
          <w:ins w:id="140" w:author="Khair Horani" w:date="2025-07-16T21:41:00Z" w16du:dateUtc="2025-07-16T18:41:00Z">
            <w:r w:rsidR="00CA019E">
              <w:rPr>
                <w:noProof/>
                <w:webHidden/>
                <w:rtl/>
              </w:rPr>
              <w:t>67</w:t>
            </w:r>
          </w:ins>
          <w:del w:id="141" w:author="Khair Horani" w:date="2025-07-15T14:26:00Z" w16du:dateUtc="2025-07-15T11:26:00Z">
            <w:r w:rsidR="00796AE6" w:rsidDel="00214EE8">
              <w:rPr>
                <w:noProof/>
                <w:webHidden/>
                <w:rtl/>
              </w:rPr>
              <w:delText>67</w:delText>
            </w:r>
          </w:del>
          <w:r>
            <w:rPr>
              <w:noProof/>
              <w:webHidden/>
            </w:rPr>
            <w:fldChar w:fldCharType="end"/>
          </w:r>
          <w:r>
            <w:fldChar w:fldCharType="end"/>
          </w:r>
        </w:p>
        <w:p w14:paraId="6288721A" w14:textId="7E9F5912" w:rsidR="00D7293E" w:rsidRDefault="0030310A" w:rsidP="00D249CB">
          <w:pPr>
            <w:rPr>
              <w:bCs/>
              <w:noProof/>
              <w:rtl/>
            </w:rPr>
          </w:pPr>
          <w:r>
            <w:rPr>
              <w:b/>
              <w:bCs/>
              <w:noProof/>
            </w:rPr>
            <w:fldChar w:fldCharType="end"/>
          </w:r>
        </w:p>
      </w:sdtContent>
    </w:sdt>
    <w:p w14:paraId="0CE09B82" w14:textId="5E4D9CE2" w:rsidR="004E5F86" w:rsidRPr="00D7293E" w:rsidRDefault="004E5F86" w:rsidP="00D7293E">
      <w:pPr>
        <w:jc w:val="both"/>
      </w:pPr>
      <w:r>
        <w:fldChar w:fldCharType="begin"/>
      </w:r>
      <w:r>
        <w:instrText xml:space="preserve"> TOC \o "1-3" \h \z \u </w:instrText>
      </w:r>
      <w:r>
        <w:fldChar w:fldCharType="separate"/>
      </w:r>
    </w:p>
    <w:p w14:paraId="2C0A90BF" w14:textId="6A6D170D" w:rsidR="000D5997" w:rsidRDefault="004E5F86" w:rsidP="004E5F86">
      <w:pPr>
        <w:pStyle w:val="TOCHeading"/>
      </w:pPr>
      <w:r>
        <w:fldChar w:fldCharType="end"/>
      </w:r>
    </w:p>
    <w:p w14:paraId="761A3A24" w14:textId="77777777" w:rsidR="000D5997" w:rsidRDefault="000D5997">
      <w:pPr>
        <w:bidi w:val="0"/>
        <w:rPr>
          <w:rFonts w:asciiTheme="majorHAnsi" w:eastAsiaTheme="majorEastAsia" w:hAnsiTheme="majorHAnsi" w:cstheme="majorBidi"/>
          <w:color w:val="0F4761" w:themeColor="accent1" w:themeShade="BF"/>
          <w:kern w:val="0"/>
          <w:sz w:val="32"/>
          <w:szCs w:val="32"/>
          <w14:ligatures w14:val="none"/>
        </w:rPr>
      </w:pPr>
      <w:r>
        <w:br w:type="page"/>
      </w:r>
    </w:p>
    <w:p w14:paraId="09287E1D"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717ADADA"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112ABF81" w14:textId="77777777" w:rsidR="00BA18EF" w:rsidRDefault="00BA18EF" w:rsidP="00BA18EF">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30017754" w14:textId="77777777" w:rsidR="00BA18EF" w:rsidRPr="005B72CB" w:rsidRDefault="00BA18EF" w:rsidP="00BA18EF">
      <w:pPr>
        <w:spacing w:line="276" w:lineRule="auto"/>
        <w:jc w:val="center"/>
        <w:rPr>
          <w:rFonts w:ascii="Times New Roman" w:eastAsia="Aptos" w:hAnsi="Times New Roman" w:cs="Arial"/>
          <w:sz w:val="36"/>
          <w:szCs w:val="36"/>
        </w:rPr>
      </w:pPr>
    </w:p>
    <w:p w14:paraId="434BA596" w14:textId="77777777" w:rsidR="00BA18EF" w:rsidRPr="005B72CB" w:rsidRDefault="00BA18EF" w:rsidP="00BA18EF">
      <w:pPr>
        <w:spacing w:line="276" w:lineRule="auto"/>
        <w:jc w:val="center"/>
        <w:rPr>
          <w:rFonts w:ascii="Times New Roman" w:eastAsia="Aptos" w:hAnsi="Times New Roman" w:cs="Arial"/>
          <w:sz w:val="36"/>
          <w:szCs w:val="36"/>
        </w:rPr>
      </w:pPr>
    </w:p>
    <w:p w14:paraId="481C3DB0" w14:textId="77777777" w:rsidR="00BA18EF" w:rsidRPr="005B72CB" w:rsidRDefault="00BA18EF" w:rsidP="00BA18EF">
      <w:pPr>
        <w:spacing w:line="276" w:lineRule="auto"/>
        <w:jc w:val="center"/>
        <w:rPr>
          <w:rFonts w:ascii="Times New Roman" w:eastAsia="Aptos" w:hAnsi="Times New Roman" w:cs="Arial"/>
          <w:sz w:val="36"/>
          <w:szCs w:val="36"/>
        </w:rPr>
      </w:pPr>
    </w:p>
    <w:p w14:paraId="7E776CBD" w14:textId="77777777" w:rsidR="00BA18EF" w:rsidRPr="005B72CB" w:rsidRDefault="00BA18EF" w:rsidP="00BA18EF">
      <w:pPr>
        <w:spacing w:line="276" w:lineRule="auto"/>
        <w:jc w:val="center"/>
        <w:rPr>
          <w:rFonts w:ascii="Times New Roman" w:eastAsia="Aptos" w:hAnsi="Times New Roman" w:cs="Arial"/>
          <w:sz w:val="36"/>
          <w:szCs w:val="36"/>
        </w:rPr>
      </w:pPr>
    </w:p>
    <w:p w14:paraId="175D13FA" w14:textId="77777777" w:rsidR="004563B5" w:rsidRDefault="004563B5" w:rsidP="004563B5">
      <w:pPr>
        <w:jc w:val="center"/>
        <w:rPr>
          <w:sz w:val="36"/>
          <w:szCs w:val="36"/>
        </w:rPr>
      </w:pPr>
    </w:p>
    <w:p w14:paraId="2AB3E1C4" w14:textId="27368282" w:rsidR="004563B5" w:rsidRPr="004563B5" w:rsidRDefault="004563B5" w:rsidP="004563B5">
      <w:pPr>
        <w:jc w:val="center"/>
        <w:rPr>
          <w:b/>
          <w:bCs/>
          <w:sz w:val="48"/>
          <w:szCs w:val="48"/>
          <w:rtl/>
          <w:lang w:bidi="ar-SY"/>
        </w:rPr>
      </w:pPr>
      <w:r w:rsidRPr="004563B5">
        <w:rPr>
          <w:rFonts w:hint="cs"/>
          <w:b/>
          <w:bCs/>
          <w:sz w:val="48"/>
          <w:szCs w:val="48"/>
          <w:rtl/>
          <w:lang w:bidi="ar-SY"/>
        </w:rPr>
        <w:t>الفصل الأول</w:t>
      </w:r>
    </w:p>
    <w:p w14:paraId="022A4798" w14:textId="7F12003D" w:rsidR="00E645BD" w:rsidRPr="00E645BD" w:rsidRDefault="004563B5" w:rsidP="00E645BD">
      <w:pPr>
        <w:jc w:val="center"/>
        <w:rPr>
          <w:b/>
          <w:bCs/>
          <w:sz w:val="48"/>
          <w:szCs w:val="48"/>
          <w:lang w:bidi="ar-SY"/>
        </w:rPr>
      </w:pPr>
      <w:r w:rsidRPr="004563B5">
        <w:rPr>
          <w:rFonts w:hint="cs"/>
          <w:b/>
          <w:bCs/>
          <w:sz w:val="48"/>
          <w:szCs w:val="48"/>
          <w:rtl/>
          <w:lang w:bidi="ar-SY"/>
        </w:rPr>
        <w:t>مقدمة عامة</w:t>
      </w:r>
    </w:p>
    <w:p w14:paraId="5AC71C15" w14:textId="7C45065C" w:rsidR="004563B5" w:rsidRDefault="00E645BD" w:rsidP="00E645BD">
      <w:pPr>
        <w:bidi w:val="0"/>
        <w:rPr>
          <w:b/>
          <w:bCs/>
          <w:sz w:val="36"/>
          <w:szCs w:val="36"/>
          <w:rtl/>
          <w:lang w:bidi="ar-SY"/>
        </w:rPr>
      </w:pPr>
      <w:r>
        <w:rPr>
          <w:b/>
          <w:bCs/>
          <w:noProof/>
          <w:sz w:val="36"/>
          <w:szCs w:val="36"/>
          <w:rtl/>
          <w:lang w:val="ar-SY" w:bidi="ar-SY"/>
        </w:rPr>
        <w:drawing>
          <wp:inline distT="0" distB="0" distL="0" distR="0" wp14:anchorId="304BFA91" wp14:editId="398D696D">
            <wp:extent cx="5943600" cy="1133475"/>
            <wp:effectExtent l="0" t="0" r="0" b="0"/>
            <wp:docPr id="1165012318"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r w:rsidR="004563B5">
        <w:rPr>
          <w:b/>
          <w:bCs/>
          <w:sz w:val="36"/>
          <w:szCs w:val="36"/>
          <w:rtl/>
          <w:lang w:bidi="ar-SY"/>
        </w:rPr>
        <w:br w:type="page"/>
      </w:r>
    </w:p>
    <w:p w14:paraId="4D555AE3" w14:textId="69B47E0A" w:rsidR="000D04B9" w:rsidRDefault="004563B5" w:rsidP="00D7293E">
      <w:pPr>
        <w:pStyle w:val="H1"/>
        <w:rPr>
          <w:rtl/>
        </w:rPr>
      </w:pPr>
      <w:bookmarkStart w:id="142" w:name="_Toc203158128"/>
      <w:r w:rsidRPr="00A54E19">
        <w:rPr>
          <w:rFonts w:hint="cs"/>
          <w:rtl/>
        </w:rPr>
        <w:lastRenderedPageBreak/>
        <w:t>الفصل</w:t>
      </w:r>
      <w:bookmarkStart w:id="143" w:name="_Hlk202973065"/>
      <w:r w:rsidRPr="00A54E19">
        <w:rPr>
          <w:rFonts w:hint="cs"/>
          <w:rtl/>
        </w:rPr>
        <w:t xml:space="preserve"> </w:t>
      </w:r>
      <w:bookmarkEnd w:id="143"/>
      <w:r w:rsidR="002553F9" w:rsidRPr="00A54E19">
        <w:rPr>
          <w:rFonts w:hint="cs"/>
          <w:rtl/>
        </w:rPr>
        <w:t>الأول</w:t>
      </w:r>
      <w:r w:rsidR="002553F9">
        <w:rPr>
          <w:rFonts w:hint="cs"/>
          <w:rtl/>
        </w:rPr>
        <w:t xml:space="preserve"> - مقدمة عامة</w:t>
      </w:r>
      <w:bookmarkEnd w:id="142"/>
    </w:p>
    <w:p w14:paraId="40F92C39" w14:textId="77777777" w:rsidR="004E4491" w:rsidRDefault="004E4491" w:rsidP="002D0A4D">
      <w:pPr>
        <w:pStyle w:val="YES"/>
        <w:ind w:firstLine="720"/>
        <w:jc w:val="both"/>
        <w:rPr>
          <w:rtl/>
        </w:rPr>
      </w:pPr>
      <w:commentRangeStart w:id="144"/>
      <w:r>
        <w:rPr>
          <w:rFonts w:cs="Arial"/>
          <w:rtl/>
        </w:rPr>
        <w:t xml:space="preserve">في عالم الخدمات المتطور والمتسارع تسعى جميع الدول إلى تقديم وسيلة تواصل استثنائية لمواطنيهم من خلال تحسين جميع جوانب الخدمات، بدأً من تقديم الشكوى وصولاً لحلها بأسرع </w:t>
      </w:r>
      <w:del w:id="145" w:author="Khair Horani" w:date="2025-07-16T21:39:00Z" w16du:dateUtc="2025-07-16T18:39:00Z">
        <w:r w:rsidDel="00CA6FB0">
          <w:rPr>
            <w:rFonts w:cs="Arial"/>
            <w:rtl/>
          </w:rPr>
          <w:delText xml:space="preserve">وأسرع </w:delText>
        </w:r>
      </w:del>
      <w:r>
        <w:rPr>
          <w:rFonts w:cs="Arial"/>
          <w:rtl/>
        </w:rPr>
        <w:t>طريقة ممكنة مع تزايد الطلب على الحلول الرقمية وتغيير توقعات المواطنين، لجأنا لبناء نظام تكنولوجي متقدم يهدف لتحسين كفاءة العمليات وتعزيز تجربة المواطنين في حل مشكلاتهم بشكل فعال.</w:t>
      </w:r>
      <w:commentRangeEnd w:id="144"/>
      <w:r w:rsidR="00284E48">
        <w:rPr>
          <w:rStyle w:val="CommentReference"/>
          <w:rFonts w:asciiTheme="majorBidi" w:hAnsiTheme="majorBidi" w:cstheme="minorBidi"/>
          <w:rtl/>
          <w:lang w:bidi="ar-SA"/>
        </w:rPr>
        <w:commentReference w:id="144"/>
      </w:r>
    </w:p>
    <w:p w14:paraId="32225A54" w14:textId="6F4A62C9" w:rsidR="004E4491" w:rsidRDefault="00284E48" w:rsidP="002D0A4D">
      <w:pPr>
        <w:pStyle w:val="YES"/>
        <w:ind w:firstLine="720"/>
        <w:jc w:val="both"/>
        <w:rPr>
          <w:rFonts w:cs="Arial"/>
          <w:rtl/>
        </w:rPr>
      </w:pPr>
      <w:r>
        <w:rPr>
          <w:rFonts w:cs="Arial"/>
          <w:rtl/>
        </w:rPr>
        <w:t xml:space="preserve">يهدف </w:t>
      </w:r>
      <w:r w:rsidR="004E4491">
        <w:rPr>
          <w:rFonts w:cs="Arial"/>
          <w:rtl/>
        </w:rPr>
        <w:t>مشروعنا منصة رقمية لإدارة وتنظيم الخدمات العامة - بَلِغنا، إلى تقديم حل متكامل وابتكاري لتحسين عملية التواصل بين المواطنين ومؤسسات الدولة الخدمية عبر نظام إلكتروني شامل. يقدم هذا النظام للمواطن منصة متكاملة لتقديم طلب حل مشكلة، سعي المؤسسة المعنية لحل المشكلة المطروحة، عرض الطلبات العامة بشكل تفاعلي وجذاب، التعامل مع الشكاوي والتقييمات بشكل منظم. من خلال دمج أحدث التقنيات. يسعى المشروع إلى سماع أصوات المواطنين ومشكلاتهم مما يعزز كفاءة خدمات الدولة ويزيد من رضا المواطنين، مما يساهم في تحقيق النمو والنجاح للوطن.</w:t>
      </w:r>
    </w:p>
    <w:p w14:paraId="6AF01743" w14:textId="77777777" w:rsidR="004E4491" w:rsidRDefault="004E4491" w:rsidP="004E4491">
      <w:pPr>
        <w:pStyle w:val="h2h2"/>
        <w:rPr>
          <w:rtl/>
        </w:rPr>
      </w:pPr>
      <w:r>
        <w:rPr>
          <w:rFonts w:hint="cs"/>
          <w:rtl/>
        </w:rPr>
        <w:t>التحديات:</w:t>
      </w:r>
    </w:p>
    <w:p w14:paraId="47C09F1E" w14:textId="48F5E4A3" w:rsidR="00C0066D" w:rsidRPr="00A5793F" w:rsidRDefault="00C0066D" w:rsidP="0008014B">
      <w:pPr>
        <w:pStyle w:val="YES"/>
        <w:numPr>
          <w:ilvl w:val="0"/>
          <w:numId w:val="2"/>
        </w:numPr>
      </w:pPr>
      <w:r>
        <w:rPr>
          <w:rFonts w:cs="Times New Roman"/>
          <w:rtl/>
        </w:rPr>
        <w:t>ضعف البنية التحتية</w:t>
      </w:r>
      <w:r>
        <w:rPr>
          <w:rFonts w:cs="Times New Roman"/>
        </w:rPr>
        <w:t>:</w:t>
      </w:r>
    </w:p>
    <w:p w14:paraId="6A5748A2" w14:textId="60443ED0" w:rsidR="00A5793F" w:rsidRDefault="00441C66" w:rsidP="002D0A4D">
      <w:pPr>
        <w:pStyle w:val="YES"/>
        <w:jc w:val="both"/>
        <w:rPr>
          <w:rtl/>
        </w:rPr>
      </w:pPr>
      <w:r w:rsidRPr="00441C66">
        <w:rPr>
          <w:rFonts w:cs="Times New Roman"/>
          <w:rtl/>
        </w:rPr>
        <w:t>الكثير من المناطق تفتقر لنظام تقني موحّد يسهل تقديم الخدمات العامة، مما يعيق التواصل الفعّال بين المواطن والجهات الرسمية.</w:t>
      </w:r>
    </w:p>
    <w:p w14:paraId="43A51E0F" w14:textId="789467F8" w:rsidR="00C0066D" w:rsidRPr="00441C66" w:rsidRDefault="00C0066D" w:rsidP="0008014B">
      <w:pPr>
        <w:pStyle w:val="YES"/>
        <w:numPr>
          <w:ilvl w:val="0"/>
          <w:numId w:val="2"/>
        </w:numPr>
      </w:pPr>
      <w:r>
        <w:rPr>
          <w:rFonts w:cs="Times New Roman"/>
          <w:rtl/>
        </w:rPr>
        <w:t>صعوبة التنسيق بين الجهات الخدمية</w:t>
      </w:r>
      <w:r w:rsidR="00A21F33">
        <w:rPr>
          <w:rFonts w:cs="Times New Roman"/>
        </w:rPr>
        <w:t>:</w:t>
      </w:r>
    </w:p>
    <w:p w14:paraId="42D460AC" w14:textId="215029A6" w:rsidR="00441C66" w:rsidRPr="002D0A4D" w:rsidRDefault="00F42719" w:rsidP="002D0A4D">
      <w:pPr>
        <w:pStyle w:val="YES"/>
        <w:jc w:val="both"/>
        <w:rPr>
          <w:rFonts w:cs="Times New Roman"/>
          <w:rtl/>
        </w:rPr>
      </w:pPr>
      <w:r w:rsidRPr="00F42719">
        <w:rPr>
          <w:rFonts w:cs="Times New Roman"/>
          <w:rtl/>
        </w:rPr>
        <w:t>غياب منصة مشتركة يسبب تداخل بالصلاحيات وتأخير بالاستجابة، ويجعل متابعة الطلبات بين المؤسسات أمر معقّد.</w:t>
      </w:r>
    </w:p>
    <w:p w14:paraId="500BF6A5" w14:textId="0204F5F6" w:rsidR="007925D8" w:rsidRPr="00F42719" w:rsidRDefault="00C0066D" w:rsidP="0008014B">
      <w:pPr>
        <w:pStyle w:val="YES"/>
        <w:numPr>
          <w:ilvl w:val="0"/>
          <w:numId w:val="2"/>
        </w:numPr>
      </w:pPr>
      <w:r>
        <w:rPr>
          <w:rFonts w:cs="Times New Roman"/>
          <w:rtl/>
        </w:rPr>
        <w:t>انعدام أدوات الإبلاغ والمتابعة</w:t>
      </w:r>
      <w:r w:rsidR="00A21F33">
        <w:rPr>
          <w:rFonts w:cs="Times New Roman"/>
        </w:rPr>
        <w:t>:</w:t>
      </w:r>
    </w:p>
    <w:p w14:paraId="7A007501" w14:textId="3AA89536" w:rsidR="00F42719" w:rsidRDefault="00F42719" w:rsidP="002D0A4D">
      <w:pPr>
        <w:pStyle w:val="YES"/>
        <w:jc w:val="both"/>
        <w:rPr>
          <w:rtl/>
        </w:rPr>
      </w:pPr>
      <w:r w:rsidRPr="00F42719">
        <w:rPr>
          <w:rFonts w:cs="Times New Roman"/>
          <w:rtl/>
        </w:rPr>
        <w:t>لا توجد وسيلة رقمية موثوقة تسمح للمواطنين بالإبلاغ عن المشاكل ومتابعة حالتها بشكل واضح، مما يضعف الشفافية والثقة.</w:t>
      </w:r>
    </w:p>
    <w:p w14:paraId="573A8980" w14:textId="77777777" w:rsidR="004E4491" w:rsidRDefault="004E4491" w:rsidP="004E4491">
      <w:pPr>
        <w:pStyle w:val="h2h2"/>
        <w:rPr>
          <w:rtl/>
        </w:rPr>
      </w:pPr>
      <w:r>
        <w:rPr>
          <w:rFonts w:hint="cs"/>
          <w:rtl/>
        </w:rPr>
        <w:t>الهدف:</w:t>
      </w:r>
    </w:p>
    <w:p w14:paraId="7BB9EB02" w14:textId="77777777" w:rsidR="004E4491" w:rsidRDefault="004E4491" w:rsidP="002D0A4D">
      <w:pPr>
        <w:pStyle w:val="YES"/>
        <w:jc w:val="both"/>
        <w:rPr>
          <w:rFonts w:cs="Arial"/>
          <w:rtl/>
          <w:lang w:bidi="ar-SA"/>
        </w:rPr>
      </w:pPr>
      <w:r w:rsidRPr="007126B4">
        <w:rPr>
          <w:rFonts w:cs="Arial"/>
          <w:rtl/>
          <w:lang w:bidi="ar-SA"/>
        </w:rPr>
        <w:t>تطوير منصة رقمية تساعد في تسهيل تنظيم وتنسيق الخدمات العامة وتعزيز التفاعل بين المواطنين والإدارة المحلية.</w:t>
      </w:r>
    </w:p>
    <w:p w14:paraId="2679A111" w14:textId="77777777" w:rsidR="004E4491" w:rsidRDefault="004E4491" w:rsidP="004E4491">
      <w:pPr>
        <w:pStyle w:val="h2h2"/>
        <w:rPr>
          <w:rtl/>
        </w:rPr>
      </w:pPr>
      <w:r>
        <w:rPr>
          <w:rFonts w:hint="cs"/>
          <w:rtl/>
        </w:rPr>
        <w:t>الفوائد:</w:t>
      </w:r>
    </w:p>
    <w:p w14:paraId="2324CE09" w14:textId="77777777" w:rsidR="004E4491" w:rsidRDefault="004E4491" w:rsidP="0008014B">
      <w:pPr>
        <w:pStyle w:val="YES"/>
        <w:numPr>
          <w:ilvl w:val="0"/>
          <w:numId w:val="3"/>
        </w:numPr>
        <w:rPr>
          <w:rtl/>
        </w:rPr>
      </w:pPr>
      <w:r>
        <w:rPr>
          <w:rFonts w:cs="Arial"/>
          <w:rtl/>
        </w:rPr>
        <w:t>تحسين كفاءة الخدمات العامة.</w:t>
      </w:r>
    </w:p>
    <w:p w14:paraId="56010656" w14:textId="77777777" w:rsidR="004E4491" w:rsidRDefault="004E4491" w:rsidP="0008014B">
      <w:pPr>
        <w:pStyle w:val="YES"/>
        <w:numPr>
          <w:ilvl w:val="0"/>
          <w:numId w:val="3"/>
        </w:numPr>
        <w:rPr>
          <w:rtl/>
        </w:rPr>
      </w:pPr>
      <w:r>
        <w:rPr>
          <w:rFonts w:cs="Arial"/>
          <w:rtl/>
        </w:rPr>
        <w:lastRenderedPageBreak/>
        <w:t>تمكين المواطنين من المشاركة بالإبلاغ والتقييم.</w:t>
      </w:r>
    </w:p>
    <w:p w14:paraId="005CEDA2" w14:textId="686F4CE5" w:rsidR="004E4491" w:rsidRPr="00C11C37" w:rsidRDefault="004E4491" w:rsidP="0008014B">
      <w:pPr>
        <w:pStyle w:val="YES"/>
        <w:numPr>
          <w:ilvl w:val="0"/>
          <w:numId w:val="3"/>
        </w:numPr>
        <w:rPr>
          <w:rFonts w:cstheme="minorBidi"/>
        </w:rPr>
      </w:pPr>
      <w:r>
        <w:rPr>
          <w:rFonts w:cs="Arial"/>
          <w:rtl/>
        </w:rPr>
        <w:t>دعم اتخاذ القرار بناء</w:t>
      </w:r>
      <w:r w:rsidR="009B63DA">
        <w:rPr>
          <w:rFonts w:cs="Arial" w:hint="cs"/>
          <w:rtl/>
        </w:rPr>
        <w:t>ً</w:t>
      </w:r>
      <w:r>
        <w:rPr>
          <w:rFonts w:cs="Arial"/>
          <w:rtl/>
        </w:rPr>
        <w:t xml:space="preserve"> على بيانات موثوقة.</w:t>
      </w:r>
    </w:p>
    <w:p w14:paraId="664EA03C" w14:textId="1D5787F1" w:rsidR="00C11C37" w:rsidRPr="00A77F05" w:rsidRDefault="00C11C37" w:rsidP="0008014B">
      <w:pPr>
        <w:pStyle w:val="YES"/>
        <w:numPr>
          <w:ilvl w:val="0"/>
          <w:numId w:val="3"/>
        </w:numPr>
        <w:rPr>
          <w:rFonts w:cstheme="minorBidi"/>
        </w:rPr>
      </w:pPr>
      <w:r>
        <w:rPr>
          <w:rFonts w:cs="Arial" w:hint="cs"/>
          <w:rtl/>
        </w:rPr>
        <w:t>زيادة الثقة بين المواطن والمؤسسات الخدمية</w:t>
      </w:r>
      <w:r w:rsidR="00B20BB7">
        <w:rPr>
          <w:rFonts w:cs="Arial" w:hint="cs"/>
          <w:rtl/>
        </w:rPr>
        <w:t>.</w:t>
      </w:r>
    </w:p>
    <w:p w14:paraId="7C74B403" w14:textId="0947CFF9" w:rsidR="00A77F05" w:rsidRPr="007126B4" w:rsidRDefault="00937380" w:rsidP="0008014B">
      <w:pPr>
        <w:pStyle w:val="YES"/>
        <w:numPr>
          <w:ilvl w:val="0"/>
          <w:numId w:val="3"/>
        </w:numPr>
        <w:rPr>
          <w:rFonts w:cstheme="minorBidi"/>
        </w:rPr>
      </w:pPr>
      <w:r>
        <w:rPr>
          <w:rFonts w:cs="Arial" w:hint="cs"/>
          <w:rtl/>
        </w:rPr>
        <w:t>تسهيل وتسريع عملية تطوير الوطن</w:t>
      </w:r>
    </w:p>
    <w:p w14:paraId="081511E8" w14:textId="77777777" w:rsidR="004E4491" w:rsidRDefault="004E4491" w:rsidP="004E4491">
      <w:pPr>
        <w:pStyle w:val="h2h2"/>
        <w:rPr>
          <w:rtl/>
        </w:rPr>
      </w:pPr>
      <w:r>
        <w:rPr>
          <w:rFonts w:hint="cs"/>
          <w:rtl/>
        </w:rPr>
        <w:t>أهم ميزات المشروع:</w:t>
      </w:r>
    </w:p>
    <w:p w14:paraId="2B5CB1A6" w14:textId="30A584D5" w:rsidR="004E4491" w:rsidRDefault="005D78CD" w:rsidP="0008014B">
      <w:pPr>
        <w:pStyle w:val="YES"/>
        <w:numPr>
          <w:ilvl w:val="0"/>
          <w:numId w:val="4"/>
        </w:numPr>
      </w:pPr>
      <w:r>
        <w:rPr>
          <w:rFonts w:hint="cs"/>
          <w:rtl/>
        </w:rPr>
        <w:t>التقديم على طلب ومتابعة حالته</w:t>
      </w:r>
      <w:r w:rsidR="004E4491">
        <w:rPr>
          <w:rFonts w:hint="cs"/>
          <w:rtl/>
        </w:rPr>
        <w:t>:</w:t>
      </w:r>
    </w:p>
    <w:p w14:paraId="1E17F049" w14:textId="29E5DDCB" w:rsidR="004E4491" w:rsidRDefault="00E04F55" w:rsidP="004E4491">
      <w:pPr>
        <w:pStyle w:val="YES"/>
      </w:pPr>
      <w:r>
        <w:rPr>
          <w:rFonts w:hint="cs"/>
          <w:rtl/>
        </w:rPr>
        <w:t>يتيح</w:t>
      </w:r>
      <w:r w:rsidR="00FC33D8">
        <w:rPr>
          <w:rFonts w:hint="cs"/>
          <w:rtl/>
        </w:rPr>
        <w:t xml:space="preserve"> النظام للمواطنين إمكانية تقديم طلب لحل مشكلة خدمية</w:t>
      </w:r>
      <w:r w:rsidR="00571D69">
        <w:rPr>
          <w:rFonts w:hint="cs"/>
          <w:rtl/>
        </w:rPr>
        <w:t xml:space="preserve"> عبر الانترنت بكامل </w:t>
      </w:r>
      <w:r w:rsidR="00EC1C1F">
        <w:rPr>
          <w:rFonts w:hint="cs"/>
          <w:rtl/>
        </w:rPr>
        <w:t>السهولة،</w:t>
      </w:r>
      <w:r w:rsidR="00571D69">
        <w:rPr>
          <w:rFonts w:hint="cs"/>
          <w:rtl/>
        </w:rPr>
        <w:t xml:space="preserve"> مع </w:t>
      </w:r>
      <w:r w:rsidR="00B3197F">
        <w:rPr>
          <w:rFonts w:hint="cs"/>
          <w:rtl/>
        </w:rPr>
        <w:t>تحديد</w:t>
      </w:r>
      <w:r w:rsidR="007E48D5">
        <w:rPr>
          <w:rFonts w:hint="cs"/>
          <w:rtl/>
        </w:rPr>
        <w:t xml:space="preserve"> معلومات المشكلة </w:t>
      </w:r>
      <w:r w:rsidR="00EC1C1F">
        <w:rPr>
          <w:rFonts w:hint="cs"/>
          <w:rtl/>
        </w:rPr>
        <w:t xml:space="preserve">(المؤسسة المعنية، عنوان المشكلة ووصف لها، موقع المشكلة على الخريطة) مع إمكانية إدراج صورة مرفقة </w:t>
      </w:r>
      <w:r w:rsidR="002F79B9">
        <w:rPr>
          <w:rFonts w:hint="cs"/>
          <w:rtl/>
        </w:rPr>
        <w:t>للمشكلة،</w:t>
      </w:r>
      <w:r w:rsidR="00412618">
        <w:rPr>
          <w:rFonts w:hint="cs"/>
          <w:rtl/>
        </w:rPr>
        <w:t xml:space="preserve"> ومن ثم متابعة حالة سير الطلب</w:t>
      </w:r>
      <w:r w:rsidR="002F79B9">
        <w:rPr>
          <w:rFonts w:hint="cs"/>
          <w:rtl/>
        </w:rPr>
        <w:t>.</w:t>
      </w:r>
    </w:p>
    <w:p w14:paraId="1769D396" w14:textId="605D55FD" w:rsidR="004E4491" w:rsidRDefault="004E4491" w:rsidP="0008014B">
      <w:pPr>
        <w:pStyle w:val="YES"/>
        <w:numPr>
          <w:ilvl w:val="0"/>
          <w:numId w:val="4"/>
        </w:numPr>
      </w:pPr>
      <w:r>
        <w:rPr>
          <w:rFonts w:hint="cs"/>
          <w:rtl/>
        </w:rPr>
        <w:t>توزيع المدير للطلبات:</w:t>
      </w:r>
    </w:p>
    <w:p w14:paraId="51E6E005" w14:textId="33CCBC4B" w:rsidR="004E4491" w:rsidRDefault="002F79B9" w:rsidP="004E4491">
      <w:pPr>
        <w:pStyle w:val="YES"/>
      </w:pPr>
      <w:r>
        <w:rPr>
          <w:rFonts w:cs="Arial" w:hint="cs"/>
          <w:rtl/>
        </w:rPr>
        <w:t>يقدم النظام وسيلة</w:t>
      </w:r>
      <w:r w:rsidR="00A87CE3">
        <w:rPr>
          <w:rFonts w:cs="Arial" w:hint="cs"/>
          <w:rtl/>
        </w:rPr>
        <w:t xml:space="preserve"> </w:t>
      </w:r>
      <w:r w:rsidR="009A4F46">
        <w:rPr>
          <w:rFonts w:cs="Arial" w:hint="cs"/>
          <w:rtl/>
        </w:rPr>
        <w:t xml:space="preserve">حل المشكلة عبر </w:t>
      </w:r>
      <w:r w:rsidR="005D78CD">
        <w:rPr>
          <w:rFonts w:cs="Arial" w:hint="cs"/>
          <w:rtl/>
        </w:rPr>
        <w:t>الانترنت،</w:t>
      </w:r>
      <w:r w:rsidR="009A4F46">
        <w:rPr>
          <w:rFonts w:cs="Arial" w:hint="cs"/>
          <w:rtl/>
        </w:rPr>
        <w:t xml:space="preserve"> حيث يمكن لمدير المؤسسة </w:t>
      </w:r>
      <w:r w:rsidR="005D78CD">
        <w:rPr>
          <w:rFonts w:cs="Arial" w:hint="cs"/>
          <w:rtl/>
        </w:rPr>
        <w:t>باختيار</w:t>
      </w:r>
      <w:r w:rsidR="00E507FC">
        <w:rPr>
          <w:rFonts w:cs="Arial" w:hint="cs"/>
          <w:rtl/>
        </w:rPr>
        <w:t xml:space="preserve"> الموظف المناسب لحل المشكلة المناسبة وإضافة المشكلة الى قا</w:t>
      </w:r>
      <w:r w:rsidR="005D78CD">
        <w:rPr>
          <w:rFonts w:cs="Arial" w:hint="cs"/>
          <w:rtl/>
        </w:rPr>
        <w:t>ئمة أعماله</w:t>
      </w:r>
    </w:p>
    <w:p w14:paraId="212CFCB1" w14:textId="393E0129" w:rsidR="004E4491" w:rsidRDefault="005D78CD" w:rsidP="0008014B">
      <w:pPr>
        <w:pStyle w:val="YES"/>
        <w:numPr>
          <w:ilvl w:val="0"/>
          <w:numId w:val="4"/>
        </w:numPr>
      </w:pPr>
      <w:r>
        <w:rPr>
          <w:rFonts w:hint="cs"/>
          <w:rtl/>
        </w:rPr>
        <w:t>واجهة سهلة ومرنة للموظفين</w:t>
      </w:r>
      <w:r w:rsidR="004E4491">
        <w:rPr>
          <w:rFonts w:hint="cs"/>
          <w:rtl/>
        </w:rPr>
        <w:t>:</w:t>
      </w:r>
    </w:p>
    <w:p w14:paraId="55E6DE6D" w14:textId="3EFDE9EF" w:rsidR="004E4491" w:rsidRDefault="00016ACA" w:rsidP="004E4491">
      <w:pPr>
        <w:pStyle w:val="YES"/>
      </w:pPr>
      <w:r>
        <w:rPr>
          <w:rFonts w:hint="cs"/>
          <w:rtl/>
        </w:rPr>
        <w:t xml:space="preserve">يتضمن النظام واجهة خاصة بكل موظف يمكنه من خلالها </w:t>
      </w:r>
      <w:r w:rsidR="006E207C">
        <w:rPr>
          <w:rFonts w:hint="cs"/>
          <w:rtl/>
        </w:rPr>
        <w:t>عرض كافة طلباته وتغيير حالتها</w:t>
      </w:r>
      <w:r w:rsidR="00217666">
        <w:rPr>
          <w:rFonts w:hint="cs"/>
          <w:rtl/>
        </w:rPr>
        <w:t xml:space="preserve"> مع إطلاع كامل على معلومات الطلب</w:t>
      </w:r>
      <w:r w:rsidR="00747CBD">
        <w:rPr>
          <w:rFonts w:hint="cs"/>
          <w:rtl/>
        </w:rPr>
        <w:t xml:space="preserve"> (</w:t>
      </w:r>
      <w:r w:rsidR="003E2746">
        <w:rPr>
          <w:rFonts w:hint="cs"/>
          <w:rtl/>
        </w:rPr>
        <w:t>عنوان،</w:t>
      </w:r>
      <w:r w:rsidR="00747CBD">
        <w:rPr>
          <w:rFonts w:hint="cs"/>
          <w:rtl/>
        </w:rPr>
        <w:t xml:space="preserve"> </w:t>
      </w:r>
      <w:r w:rsidR="003E2746">
        <w:rPr>
          <w:rFonts w:hint="cs"/>
          <w:rtl/>
        </w:rPr>
        <w:t>وصف،</w:t>
      </w:r>
      <w:r w:rsidR="00747CBD">
        <w:rPr>
          <w:rFonts w:hint="cs"/>
          <w:rtl/>
        </w:rPr>
        <w:t xml:space="preserve"> موقع على الخريطة) مع قدرته على معرفة بيانات </w:t>
      </w:r>
      <w:r w:rsidR="003E2746">
        <w:rPr>
          <w:rFonts w:hint="cs"/>
          <w:rtl/>
        </w:rPr>
        <w:t>مقدم الطلب.</w:t>
      </w:r>
    </w:p>
    <w:p w14:paraId="14EFEA6B" w14:textId="6DE39C07" w:rsidR="004E4491" w:rsidRPr="00450BDE" w:rsidRDefault="004E4491" w:rsidP="0008014B">
      <w:pPr>
        <w:pStyle w:val="YES"/>
        <w:numPr>
          <w:ilvl w:val="0"/>
          <w:numId w:val="4"/>
        </w:numPr>
        <w:rPr>
          <w:rFonts w:cstheme="minorBidi"/>
        </w:rPr>
      </w:pPr>
      <w:r w:rsidRPr="00F714D0">
        <w:rPr>
          <w:rFonts w:cs="Arial"/>
          <w:rtl/>
        </w:rPr>
        <w:t xml:space="preserve">تصفح الطلبات العامة القريبة ومتابعة </w:t>
      </w:r>
      <w:r w:rsidR="007D46E1">
        <w:rPr>
          <w:rFonts w:cs="Arial" w:hint="cs"/>
          <w:rtl/>
        </w:rPr>
        <w:t>الم</w:t>
      </w:r>
      <w:r w:rsidR="00F93F40">
        <w:rPr>
          <w:rFonts w:cs="Arial" w:hint="cs"/>
          <w:rtl/>
        </w:rPr>
        <w:t>همة</w:t>
      </w:r>
      <w:r w:rsidRPr="00F714D0">
        <w:rPr>
          <w:rFonts w:cs="Arial"/>
          <w:rtl/>
        </w:rPr>
        <w:t xml:space="preserve"> </w:t>
      </w:r>
      <w:r w:rsidR="00F93F40">
        <w:rPr>
          <w:rFonts w:cs="Arial" w:hint="cs"/>
          <w:rtl/>
        </w:rPr>
        <w:t>منها:</w:t>
      </w:r>
    </w:p>
    <w:p w14:paraId="5300D726" w14:textId="212D9C47" w:rsidR="004E4491" w:rsidRPr="00F714D0" w:rsidRDefault="00F93F40" w:rsidP="004E4491">
      <w:pPr>
        <w:pStyle w:val="YES"/>
        <w:rPr>
          <w:rFonts w:cstheme="minorBidi"/>
        </w:rPr>
      </w:pPr>
      <w:r>
        <w:rPr>
          <w:rFonts w:cs="Arial" w:hint="cs"/>
          <w:rtl/>
        </w:rPr>
        <w:t xml:space="preserve">يتيح النظام إمكانية </w:t>
      </w:r>
      <w:r w:rsidR="00092FAC">
        <w:rPr>
          <w:rFonts w:cs="Arial" w:hint="cs"/>
          <w:rtl/>
        </w:rPr>
        <w:t>للمواطن ان يطلّع على كافة الطلبات ورؤية الطلبات القريبة من مو</w:t>
      </w:r>
      <w:r w:rsidR="00F05D7A">
        <w:rPr>
          <w:rFonts w:cs="Arial" w:hint="cs"/>
          <w:rtl/>
        </w:rPr>
        <w:t xml:space="preserve">قعه ومتابعة الطلب الذي يواجهه ولكن قّدم من مواطن </w:t>
      </w:r>
      <w:r w:rsidR="0008701F">
        <w:rPr>
          <w:rFonts w:cs="Arial" w:hint="cs"/>
          <w:rtl/>
        </w:rPr>
        <w:t xml:space="preserve">آخر، </w:t>
      </w:r>
      <w:r w:rsidR="003B0CE9">
        <w:rPr>
          <w:rFonts w:cs="Arial" w:hint="cs"/>
          <w:rtl/>
        </w:rPr>
        <w:t>وعند متابعتها تصله إشعارات بكافة تطوراتها</w:t>
      </w:r>
      <w:r w:rsidR="0041052A">
        <w:rPr>
          <w:rFonts w:cs="Arial" w:hint="cs"/>
          <w:rtl/>
        </w:rPr>
        <w:t>.</w:t>
      </w:r>
    </w:p>
    <w:p w14:paraId="624AA332" w14:textId="68E6A2DF" w:rsidR="004E4491" w:rsidRPr="00450BDE" w:rsidRDefault="00BD5AD1" w:rsidP="0008014B">
      <w:pPr>
        <w:pStyle w:val="YES"/>
        <w:numPr>
          <w:ilvl w:val="0"/>
          <w:numId w:val="4"/>
        </w:numPr>
        <w:rPr>
          <w:rFonts w:cstheme="minorBidi"/>
        </w:rPr>
      </w:pPr>
      <w:r>
        <w:rPr>
          <w:rFonts w:cs="Arial" w:hint="cs"/>
          <w:rtl/>
        </w:rPr>
        <w:t xml:space="preserve">جداول للمواعيد </w:t>
      </w:r>
      <w:r w:rsidR="00037086">
        <w:rPr>
          <w:rFonts w:cs="Arial" w:hint="cs"/>
          <w:rtl/>
        </w:rPr>
        <w:t>وروزنامة</w:t>
      </w:r>
      <w:r w:rsidR="004E4491">
        <w:rPr>
          <w:rFonts w:cs="Arial" w:hint="cs"/>
          <w:rtl/>
        </w:rPr>
        <w:t>:</w:t>
      </w:r>
    </w:p>
    <w:p w14:paraId="64639F8F" w14:textId="65CB4DEF" w:rsidR="004E4491" w:rsidRPr="00F714D0" w:rsidRDefault="0041052A" w:rsidP="004E4491">
      <w:pPr>
        <w:pStyle w:val="YES"/>
        <w:rPr>
          <w:rFonts w:cstheme="minorBidi"/>
        </w:rPr>
      </w:pPr>
      <w:r w:rsidRPr="0041052A">
        <w:rPr>
          <w:rFonts w:cs="Arial"/>
          <w:rtl/>
        </w:rPr>
        <w:t xml:space="preserve">يمكن للنظام ان يعطي إمكانية للموظف بتحديد موعد حل المشكلة مع ابلاغ المواطن به وقدرة المدير على تفقد كافة جداول </w:t>
      </w:r>
      <w:r w:rsidR="001924A7" w:rsidRPr="0041052A">
        <w:rPr>
          <w:rFonts w:cs="Arial" w:hint="cs"/>
          <w:rtl/>
        </w:rPr>
        <w:t>المواعيد</w:t>
      </w:r>
      <w:r w:rsidR="001924A7">
        <w:rPr>
          <w:rFonts w:cs="Arial" w:hint="cs"/>
          <w:rtl/>
        </w:rPr>
        <w:t>،</w:t>
      </w:r>
      <w:r w:rsidR="0045020A">
        <w:rPr>
          <w:rFonts w:cs="Arial" w:hint="cs"/>
          <w:rtl/>
        </w:rPr>
        <w:t xml:space="preserve"> أي يمكن للموظف</w:t>
      </w:r>
      <w:r w:rsidR="00814E25">
        <w:rPr>
          <w:rFonts w:cs="Arial" w:hint="cs"/>
          <w:rtl/>
        </w:rPr>
        <w:t xml:space="preserve"> </w:t>
      </w:r>
      <w:r w:rsidR="00814E25" w:rsidRPr="00814E25">
        <w:rPr>
          <w:rFonts w:cs="Arial"/>
          <w:rtl/>
        </w:rPr>
        <w:t>رؤية ما أُنجز وما تبقّى من مهامه بشكل واضح، مما يساعده على تنظيم يومه الوظيفي.</w:t>
      </w:r>
    </w:p>
    <w:p w14:paraId="5CED2E74" w14:textId="4193EDD0" w:rsidR="004E4491" w:rsidRPr="00450BDE" w:rsidRDefault="000A2E63" w:rsidP="0008014B">
      <w:pPr>
        <w:pStyle w:val="YES"/>
        <w:numPr>
          <w:ilvl w:val="0"/>
          <w:numId w:val="4"/>
        </w:numPr>
        <w:rPr>
          <w:rFonts w:cstheme="minorBidi"/>
        </w:rPr>
      </w:pPr>
      <w:r>
        <w:rPr>
          <w:rFonts w:cs="Arial" w:hint="cs"/>
          <w:rtl/>
        </w:rPr>
        <w:t>خريطة تفصيلية للط</w:t>
      </w:r>
      <w:r w:rsidR="004D5E46">
        <w:rPr>
          <w:rFonts w:cs="Arial" w:hint="cs"/>
          <w:rtl/>
        </w:rPr>
        <w:t>لبات والدولة</w:t>
      </w:r>
      <w:r w:rsidR="004E4491">
        <w:rPr>
          <w:rFonts w:cs="Arial" w:hint="cs"/>
          <w:rtl/>
        </w:rPr>
        <w:t>:</w:t>
      </w:r>
    </w:p>
    <w:p w14:paraId="11A30196" w14:textId="3D6AEF72" w:rsidR="00026144" w:rsidRPr="00450BDE" w:rsidRDefault="00026144" w:rsidP="00026144">
      <w:pPr>
        <w:pStyle w:val="YES"/>
        <w:rPr>
          <w:rFonts w:cstheme="minorBidi"/>
        </w:rPr>
      </w:pPr>
      <w:r w:rsidRPr="00026144">
        <w:rPr>
          <w:rFonts w:cstheme="minorBidi"/>
          <w:rtl/>
        </w:rPr>
        <w:t>يتضمن النظام خريطة لكل مدينة تظهر للمستخدم وتتيح له رؤية كثافة الطلبات في منطقته، وتساعد مدير المؤسسة بتحديد المناطق الاكثر حاجة للخدمات</w:t>
      </w:r>
      <w:r>
        <w:rPr>
          <w:rFonts w:cstheme="minorBidi" w:hint="cs"/>
          <w:rtl/>
        </w:rPr>
        <w:t>.</w:t>
      </w:r>
    </w:p>
    <w:p w14:paraId="568C0B6E" w14:textId="03BEFCD2" w:rsidR="004E4491" w:rsidRPr="00450BDE" w:rsidRDefault="00653266" w:rsidP="0008014B">
      <w:pPr>
        <w:pStyle w:val="YES"/>
        <w:numPr>
          <w:ilvl w:val="0"/>
          <w:numId w:val="4"/>
        </w:numPr>
        <w:rPr>
          <w:rFonts w:cstheme="minorBidi"/>
        </w:rPr>
      </w:pPr>
      <w:r>
        <w:rPr>
          <w:rFonts w:cs="Arial" w:hint="cs"/>
          <w:rtl/>
        </w:rPr>
        <w:lastRenderedPageBreak/>
        <w:t>إحصائيات خاصة بالموظفين والمدراء</w:t>
      </w:r>
      <w:r w:rsidR="004E4491">
        <w:rPr>
          <w:rFonts w:cs="Arial" w:hint="cs"/>
          <w:rtl/>
        </w:rPr>
        <w:t>:</w:t>
      </w:r>
    </w:p>
    <w:p w14:paraId="2A9D6BE8" w14:textId="6A98BEE6" w:rsidR="00026144" w:rsidRDefault="00B13E0A" w:rsidP="00B13E0A">
      <w:pPr>
        <w:pStyle w:val="h2h2"/>
        <w:rPr>
          <w:rFonts w:ascii="Arial" w:hAnsi="Arial" w:cs="Arial"/>
          <w:b w:val="0"/>
          <w:bCs w:val="0"/>
          <w:color w:val="auto"/>
          <w:sz w:val="28"/>
          <w:szCs w:val="28"/>
        </w:rPr>
      </w:pPr>
      <w:r w:rsidRPr="00B13E0A">
        <w:rPr>
          <w:rFonts w:ascii="Arial" w:hAnsi="Arial" w:cs="Arial"/>
          <w:b w:val="0"/>
          <w:bCs w:val="0"/>
          <w:color w:val="auto"/>
          <w:sz w:val="28"/>
          <w:szCs w:val="28"/>
          <w:rtl/>
        </w:rPr>
        <w:t xml:space="preserve">يوفر النظام واجهة احصائيات تقوم بعرض جميع المهام الخاصة به، من عدد الطلبات خلال الشهر مع نسبة الطلبات المكتملة </w:t>
      </w:r>
      <w:r w:rsidR="0045020A" w:rsidRPr="00B13E0A">
        <w:rPr>
          <w:rFonts w:ascii="Arial" w:hAnsi="Arial" w:cs="Arial" w:hint="cs"/>
          <w:b w:val="0"/>
          <w:bCs w:val="0"/>
          <w:color w:val="auto"/>
          <w:sz w:val="28"/>
          <w:szCs w:val="28"/>
          <w:rtl/>
        </w:rPr>
        <w:t>وعدد</w:t>
      </w:r>
      <w:r w:rsidRPr="00B13E0A">
        <w:rPr>
          <w:rFonts w:ascii="Arial" w:hAnsi="Arial" w:cs="Arial"/>
          <w:b w:val="0"/>
          <w:bCs w:val="0"/>
          <w:color w:val="auto"/>
          <w:sz w:val="28"/>
          <w:szCs w:val="28"/>
          <w:rtl/>
        </w:rPr>
        <w:t xml:space="preserve"> الطلبات التي في حالة الانتظار </w:t>
      </w:r>
      <w:r w:rsidR="0045020A" w:rsidRPr="00B13E0A">
        <w:rPr>
          <w:rFonts w:ascii="Arial" w:hAnsi="Arial" w:cs="Arial" w:hint="cs"/>
          <w:b w:val="0"/>
          <w:bCs w:val="0"/>
          <w:color w:val="auto"/>
          <w:sz w:val="28"/>
          <w:szCs w:val="28"/>
          <w:rtl/>
        </w:rPr>
        <w:t>ومتوسط</w:t>
      </w:r>
      <w:r w:rsidRPr="00B13E0A">
        <w:rPr>
          <w:rFonts w:ascii="Arial" w:hAnsi="Arial" w:cs="Arial"/>
          <w:b w:val="0"/>
          <w:bCs w:val="0"/>
          <w:color w:val="auto"/>
          <w:sz w:val="28"/>
          <w:szCs w:val="28"/>
          <w:rtl/>
        </w:rPr>
        <w:t xml:space="preserve"> وقت حل الطلب مع متوسط </w:t>
      </w:r>
      <w:r w:rsidRPr="00B13E0A">
        <w:rPr>
          <w:rFonts w:ascii="Arial" w:hAnsi="Arial" w:cs="Arial" w:hint="cs"/>
          <w:b w:val="0"/>
          <w:bCs w:val="0"/>
          <w:color w:val="auto"/>
          <w:sz w:val="28"/>
          <w:szCs w:val="28"/>
          <w:rtl/>
        </w:rPr>
        <w:t>تقييمه</w:t>
      </w:r>
      <w:r w:rsidRPr="00B13E0A">
        <w:rPr>
          <w:rFonts w:ascii="Arial" w:hAnsi="Arial" w:cs="Arial"/>
          <w:b w:val="0"/>
          <w:bCs w:val="0"/>
          <w:color w:val="auto"/>
          <w:sz w:val="28"/>
          <w:szCs w:val="28"/>
          <w:rtl/>
        </w:rPr>
        <w:t>.</w:t>
      </w:r>
    </w:p>
    <w:p w14:paraId="3C48F2C8" w14:textId="6FE4765B" w:rsidR="005913D6" w:rsidRPr="005913D6" w:rsidRDefault="005913D6" w:rsidP="0008014B">
      <w:pPr>
        <w:pStyle w:val="h2h2"/>
        <w:numPr>
          <w:ilvl w:val="0"/>
          <w:numId w:val="4"/>
        </w:numPr>
        <w:rPr>
          <w:rFonts w:ascii="Arial" w:hAnsi="Arial" w:cs="Arial"/>
          <w:b w:val="0"/>
          <w:bCs w:val="0"/>
          <w:color w:val="auto"/>
          <w:sz w:val="28"/>
          <w:szCs w:val="28"/>
        </w:rPr>
      </w:pPr>
      <w:r w:rsidRPr="005913D6">
        <w:rPr>
          <w:rFonts w:ascii="Arial" w:hAnsi="Arial" w:cs="Arial"/>
          <w:b w:val="0"/>
          <w:bCs w:val="0"/>
          <w:color w:val="auto"/>
          <w:sz w:val="28"/>
          <w:szCs w:val="28"/>
          <w:rtl/>
        </w:rPr>
        <w:t>تقديم الشكاوى والتقييمات:</w:t>
      </w:r>
    </w:p>
    <w:p w14:paraId="1B2EB127" w14:textId="6E52A17D" w:rsidR="005913D6" w:rsidRDefault="005913D6" w:rsidP="00385974">
      <w:pPr>
        <w:pStyle w:val="h2h2"/>
        <w:rPr>
          <w:rFonts w:ascii="Arial" w:hAnsi="Arial" w:cs="Arial"/>
          <w:b w:val="0"/>
          <w:bCs w:val="0"/>
          <w:color w:val="auto"/>
          <w:sz w:val="28"/>
          <w:szCs w:val="28"/>
          <w:rtl/>
        </w:rPr>
      </w:pPr>
      <w:r w:rsidRPr="005913D6">
        <w:rPr>
          <w:rFonts w:ascii="Arial" w:hAnsi="Arial" w:cs="Arial"/>
          <w:b w:val="0"/>
          <w:bCs w:val="0"/>
          <w:color w:val="auto"/>
          <w:sz w:val="28"/>
          <w:szCs w:val="28"/>
          <w:rtl/>
        </w:rPr>
        <w:t>يقدم النظام وسيلة فعالة لتلقي الشكاوى والتقييمات من ال</w:t>
      </w:r>
      <w:r w:rsidR="00973A9A">
        <w:rPr>
          <w:rFonts w:ascii="Arial" w:hAnsi="Arial" w:cs="Arial" w:hint="cs"/>
          <w:b w:val="0"/>
          <w:bCs w:val="0"/>
          <w:color w:val="auto"/>
          <w:sz w:val="28"/>
          <w:szCs w:val="28"/>
          <w:rtl/>
        </w:rPr>
        <w:t>مواطنين</w:t>
      </w:r>
      <w:r w:rsidRPr="005913D6">
        <w:rPr>
          <w:rFonts w:ascii="Arial" w:hAnsi="Arial" w:cs="Arial"/>
          <w:b w:val="0"/>
          <w:bCs w:val="0"/>
          <w:color w:val="auto"/>
          <w:sz w:val="28"/>
          <w:szCs w:val="28"/>
          <w:rtl/>
        </w:rPr>
        <w:t>، مما يم</w:t>
      </w:r>
      <w:r w:rsidR="00973A9A">
        <w:rPr>
          <w:rFonts w:ascii="Arial" w:hAnsi="Arial" w:cs="Arial" w:hint="cs"/>
          <w:b w:val="0"/>
          <w:bCs w:val="0"/>
          <w:color w:val="auto"/>
          <w:sz w:val="28"/>
          <w:szCs w:val="28"/>
          <w:rtl/>
        </w:rPr>
        <w:t>ّ</w:t>
      </w:r>
      <w:r w:rsidRPr="005913D6">
        <w:rPr>
          <w:rFonts w:ascii="Arial" w:hAnsi="Arial" w:cs="Arial"/>
          <w:b w:val="0"/>
          <w:bCs w:val="0"/>
          <w:color w:val="auto"/>
          <w:sz w:val="28"/>
          <w:szCs w:val="28"/>
          <w:rtl/>
        </w:rPr>
        <w:t>كن إدارة</w:t>
      </w:r>
      <w:r w:rsidR="00973A9A">
        <w:rPr>
          <w:rFonts w:ascii="Arial" w:hAnsi="Arial" w:cs="Arial" w:hint="cs"/>
          <w:b w:val="0"/>
          <w:bCs w:val="0"/>
          <w:color w:val="auto"/>
          <w:sz w:val="28"/>
          <w:szCs w:val="28"/>
          <w:rtl/>
        </w:rPr>
        <w:t xml:space="preserve"> </w:t>
      </w:r>
      <w:r w:rsidR="00385974">
        <w:rPr>
          <w:rFonts w:ascii="Arial" w:hAnsi="Arial" w:cs="Arial" w:hint="cs"/>
          <w:b w:val="0"/>
          <w:bCs w:val="0"/>
          <w:color w:val="auto"/>
          <w:sz w:val="28"/>
          <w:szCs w:val="28"/>
          <w:rtl/>
        </w:rPr>
        <w:t>المؤسسة</w:t>
      </w:r>
      <w:r w:rsidRPr="005913D6">
        <w:rPr>
          <w:rFonts w:ascii="Arial" w:hAnsi="Arial" w:cs="Arial"/>
          <w:b w:val="0"/>
          <w:bCs w:val="0"/>
          <w:color w:val="auto"/>
          <w:sz w:val="28"/>
          <w:szCs w:val="28"/>
          <w:rtl/>
        </w:rPr>
        <w:t xml:space="preserve"> من متابعة الملاحظات</w:t>
      </w:r>
      <w:r w:rsidR="00973A9A">
        <w:rPr>
          <w:rFonts w:ascii="Arial" w:hAnsi="Arial" w:cs="Arial" w:hint="cs"/>
          <w:b w:val="0"/>
          <w:bCs w:val="0"/>
          <w:color w:val="auto"/>
          <w:sz w:val="28"/>
          <w:szCs w:val="28"/>
          <w:rtl/>
        </w:rPr>
        <w:t xml:space="preserve"> </w:t>
      </w:r>
      <w:r w:rsidRPr="005913D6">
        <w:rPr>
          <w:rFonts w:ascii="Arial" w:hAnsi="Arial" w:cs="Arial"/>
          <w:b w:val="0"/>
          <w:bCs w:val="0"/>
          <w:color w:val="auto"/>
          <w:sz w:val="28"/>
          <w:szCs w:val="28"/>
          <w:rtl/>
        </w:rPr>
        <w:t xml:space="preserve">والعمل على تحسين جودة الخدمة بشكل مستمر، يمكن </w:t>
      </w:r>
      <w:r w:rsidR="00385974">
        <w:rPr>
          <w:rFonts w:ascii="Arial" w:hAnsi="Arial" w:cs="Arial" w:hint="cs"/>
          <w:b w:val="0"/>
          <w:bCs w:val="0"/>
          <w:color w:val="auto"/>
          <w:sz w:val="28"/>
          <w:szCs w:val="28"/>
          <w:rtl/>
        </w:rPr>
        <w:t>للمواطنين</w:t>
      </w:r>
      <w:r w:rsidRPr="005913D6">
        <w:rPr>
          <w:rFonts w:ascii="Arial" w:hAnsi="Arial" w:cs="Arial"/>
          <w:b w:val="0"/>
          <w:bCs w:val="0"/>
          <w:color w:val="auto"/>
          <w:sz w:val="28"/>
          <w:szCs w:val="28"/>
          <w:rtl/>
        </w:rPr>
        <w:t xml:space="preserve"> تقديم ملاحظاتهم بسهولة، مما يعزز من</w:t>
      </w:r>
      <w:r w:rsidR="00385974">
        <w:rPr>
          <w:rFonts w:ascii="Arial" w:hAnsi="Arial" w:cs="Arial" w:hint="cs"/>
          <w:b w:val="0"/>
          <w:bCs w:val="0"/>
          <w:color w:val="auto"/>
          <w:sz w:val="28"/>
          <w:szCs w:val="28"/>
          <w:rtl/>
        </w:rPr>
        <w:t xml:space="preserve"> </w:t>
      </w:r>
      <w:r w:rsidRPr="005913D6">
        <w:rPr>
          <w:rFonts w:ascii="Arial" w:hAnsi="Arial" w:cs="Arial"/>
          <w:b w:val="0"/>
          <w:bCs w:val="0"/>
          <w:color w:val="auto"/>
          <w:sz w:val="28"/>
          <w:szCs w:val="28"/>
          <w:rtl/>
        </w:rPr>
        <w:t>الشفافية ويتيح تحسينات فورية</w:t>
      </w:r>
      <w:r w:rsidR="00973A9A">
        <w:rPr>
          <w:rFonts w:ascii="Arial" w:hAnsi="Arial" w:cs="Arial" w:hint="cs"/>
          <w:b w:val="0"/>
          <w:bCs w:val="0"/>
          <w:color w:val="auto"/>
          <w:sz w:val="28"/>
          <w:szCs w:val="28"/>
          <w:rtl/>
        </w:rPr>
        <w:t>.</w:t>
      </w:r>
    </w:p>
    <w:p w14:paraId="45447F7E" w14:textId="6CE4A8DA" w:rsidR="004E4491" w:rsidRDefault="004E4491" w:rsidP="005913D6">
      <w:pPr>
        <w:pStyle w:val="h2h2"/>
        <w:rPr>
          <w:rtl/>
        </w:rPr>
      </w:pPr>
      <w:r>
        <w:rPr>
          <w:rFonts w:hint="cs"/>
          <w:rtl/>
        </w:rPr>
        <w:t>الجهات المستفيدة من المشروع:</w:t>
      </w:r>
    </w:p>
    <w:p w14:paraId="4B925D75" w14:textId="40061ECE" w:rsidR="004E4491" w:rsidRDefault="004E4491" w:rsidP="0008014B">
      <w:pPr>
        <w:pStyle w:val="YES"/>
        <w:numPr>
          <w:ilvl w:val="0"/>
          <w:numId w:val="5"/>
        </w:numPr>
      </w:pPr>
      <w:r>
        <w:rPr>
          <w:rFonts w:hint="cs"/>
          <w:rtl/>
        </w:rPr>
        <w:t xml:space="preserve">المؤسسات الحكومية </w:t>
      </w:r>
      <w:r w:rsidR="00556B89">
        <w:rPr>
          <w:rFonts w:hint="cs"/>
          <w:rtl/>
        </w:rPr>
        <w:t>(موظفين ومدراء)</w:t>
      </w:r>
      <w:r>
        <w:rPr>
          <w:rFonts w:hint="cs"/>
          <w:rtl/>
        </w:rPr>
        <w:t>:</w:t>
      </w:r>
    </w:p>
    <w:p w14:paraId="491830A0" w14:textId="6675BBCA" w:rsidR="004E4491" w:rsidRDefault="00C71970" w:rsidP="007910FF">
      <w:pPr>
        <w:pStyle w:val="YES"/>
        <w:rPr>
          <w:rtl/>
        </w:rPr>
      </w:pPr>
      <w:r>
        <w:rPr>
          <w:rFonts w:hint="cs"/>
          <w:rtl/>
        </w:rPr>
        <w:t xml:space="preserve">يقوم النظام </w:t>
      </w:r>
      <w:r w:rsidR="00E87168">
        <w:rPr>
          <w:rFonts w:hint="cs"/>
          <w:rtl/>
        </w:rPr>
        <w:t>بأتمتة عمل المؤسسات</w:t>
      </w:r>
      <w:r w:rsidR="00D71F6B">
        <w:rPr>
          <w:rFonts w:hint="cs"/>
          <w:rtl/>
        </w:rPr>
        <w:t xml:space="preserve"> بالنسبة للموظفين فيقوم</w:t>
      </w:r>
      <w:r w:rsidR="000A6E69">
        <w:rPr>
          <w:rFonts w:hint="cs"/>
          <w:rtl/>
        </w:rPr>
        <w:t xml:space="preserve"> </w:t>
      </w:r>
      <w:r w:rsidR="00D71F6B">
        <w:rPr>
          <w:rFonts w:hint="cs"/>
          <w:rtl/>
        </w:rPr>
        <w:t>ب</w:t>
      </w:r>
      <w:r w:rsidR="000A6E69">
        <w:rPr>
          <w:rFonts w:hint="cs"/>
          <w:rtl/>
        </w:rPr>
        <w:t>تحسين جودة العمل</w:t>
      </w:r>
      <w:r w:rsidR="00E87168">
        <w:rPr>
          <w:rFonts w:hint="cs"/>
          <w:rtl/>
        </w:rPr>
        <w:t xml:space="preserve"> </w:t>
      </w:r>
      <w:r w:rsidR="00C06499">
        <w:rPr>
          <w:rFonts w:hint="cs"/>
          <w:rtl/>
        </w:rPr>
        <w:t xml:space="preserve">مما </w:t>
      </w:r>
      <w:r w:rsidR="008037E0">
        <w:rPr>
          <w:rFonts w:hint="cs"/>
          <w:rtl/>
        </w:rPr>
        <w:t xml:space="preserve">يوفر الوقت والجهد على الموظفين مع سهولة للوصول </w:t>
      </w:r>
      <w:r w:rsidR="00E230BE">
        <w:rPr>
          <w:rFonts w:hint="cs"/>
          <w:rtl/>
        </w:rPr>
        <w:t>الى المعلومات وتقليل الأخطاء البشرية (النسيان واخطاء الإدخال)</w:t>
      </w:r>
      <w:r w:rsidR="0025111E">
        <w:rPr>
          <w:rFonts w:hint="cs"/>
          <w:rtl/>
        </w:rPr>
        <w:t>.</w:t>
      </w:r>
    </w:p>
    <w:p w14:paraId="48F1038C" w14:textId="522AB7BB" w:rsidR="007910FF" w:rsidRDefault="007910FF" w:rsidP="007910FF">
      <w:pPr>
        <w:pStyle w:val="YES"/>
        <w:rPr>
          <w:rtl/>
        </w:rPr>
      </w:pPr>
      <w:r>
        <w:rPr>
          <w:rFonts w:hint="cs"/>
          <w:rtl/>
        </w:rPr>
        <w:t>أما بالنسبة للمدراء</w:t>
      </w:r>
      <w:r w:rsidR="00D71F6B">
        <w:rPr>
          <w:rFonts w:hint="cs"/>
          <w:rtl/>
        </w:rPr>
        <w:t xml:space="preserve"> فيمكنهن من </w:t>
      </w:r>
      <w:r w:rsidR="00A151FD">
        <w:rPr>
          <w:rFonts w:hint="cs"/>
          <w:rtl/>
        </w:rPr>
        <w:t>رقابة وإشراف أفضل واتخاذ قرارات دقيقة</w:t>
      </w:r>
      <w:r w:rsidR="0034792C">
        <w:rPr>
          <w:rFonts w:hint="cs"/>
          <w:rtl/>
        </w:rPr>
        <w:t xml:space="preserve"> مما يزيد من الكفاءة العامة.</w:t>
      </w:r>
    </w:p>
    <w:p w14:paraId="7ED94652" w14:textId="51F07B62" w:rsidR="004E4491" w:rsidRDefault="004E4491" w:rsidP="0008014B">
      <w:pPr>
        <w:pStyle w:val="YES"/>
        <w:numPr>
          <w:ilvl w:val="0"/>
          <w:numId w:val="5"/>
        </w:numPr>
      </w:pPr>
      <w:r>
        <w:rPr>
          <w:rFonts w:hint="cs"/>
          <w:rtl/>
        </w:rPr>
        <w:t>المواطنين</w:t>
      </w:r>
      <w:r w:rsidR="004844DB">
        <w:rPr>
          <w:rFonts w:hint="cs"/>
          <w:rtl/>
        </w:rPr>
        <w:t>:</w:t>
      </w:r>
    </w:p>
    <w:p w14:paraId="3F21754A" w14:textId="49A7ED2C" w:rsidR="00114BA5" w:rsidRDefault="00114BA5" w:rsidP="00114BA5">
      <w:pPr>
        <w:pStyle w:val="YES"/>
        <w:rPr>
          <w:rtl/>
        </w:rPr>
      </w:pPr>
      <w:r>
        <w:rPr>
          <w:rFonts w:hint="cs"/>
          <w:rtl/>
        </w:rPr>
        <w:t xml:space="preserve">يقوم النظام بتعزيز ثقة المواطن بالمؤسسات الحكومية وتحقيق العدالة الاجتماعية </w:t>
      </w:r>
      <w:r w:rsidR="004B7FD9">
        <w:rPr>
          <w:rFonts w:hint="cs"/>
          <w:rtl/>
        </w:rPr>
        <w:t>ويمكنهم من المتابعة والمساءلة</w:t>
      </w:r>
      <w:r w:rsidR="00005515">
        <w:rPr>
          <w:rFonts w:hint="cs"/>
          <w:rtl/>
        </w:rPr>
        <w:t xml:space="preserve"> وتوسيع نطاق وصول الخدمات (المناطق النائية او ذات البنية التحتية الرديئة)</w:t>
      </w:r>
      <w:r w:rsidR="00A95DE9">
        <w:rPr>
          <w:rFonts w:hint="cs"/>
          <w:rtl/>
        </w:rPr>
        <w:t xml:space="preserve"> و</w:t>
      </w:r>
      <w:del w:id="146" w:author="Wassim Ramadan" w:date="2025-07-15T09:22:00Z">
        <w:r w:rsidR="00A95DE9" w:rsidDel="00307C86">
          <w:rPr>
            <w:rFonts w:hint="cs"/>
            <w:rtl/>
          </w:rPr>
          <w:delText xml:space="preserve"> </w:delText>
        </w:r>
      </w:del>
      <w:r w:rsidR="00A95DE9">
        <w:rPr>
          <w:rFonts w:hint="cs"/>
          <w:rtl/>
        </w:rPr>
        <w:t xml:space="preserve">يوفر مفهوم </w:t>
      </w:r>
      <w:r w:rsidR="00683472">
        <w:rPr>
          <w:rFonts w:hint="cs"/>
          <w:rtl/>
        </w:rPr>
        <w:t>الحكومة</w:t>
      </w:r>
      <w:r w:rsidR="00A95DE9">
        <w:rPr>
          <w:rFonts w:hint="cs"/>
          <w:rtl/>
        </w:rPr>
        <w:t xml:space="preserve"> التشاركية </w:t>
      </w:r>
      <w:r w:rsidR="00683472">
        <w:rPr>
          <w:rFonts w:hint="cs"/>
          <w:rtl/>
        </w:rPr>
        <w:t>بين المواطن والحكومة</w:t>
      </w:r>
    </w:p>
    <w:p w14:paraId="706BB5AA" w14:textId="77777777" w:rsidR="004E4491" w:rsidRDefault="004E4491" w:rsidP="0008014B">
      <w:pPr>
        <w:pStyle w:val="YES"/>
        <w:numPr>
          <w:ilvl w:val="0"/>
          <w:numId w:val="5"/>
        </w:numPr>
      </w:pPr>
      <w:r>
        <w:rPr>
          <w:rFonts w:hint="cs"/>
          <w:rtl/>
        </w:rPr>
        <w:t>منظمات إعادة الإعمار والدعم الإنساني:</w:t>
      </w:r>
    </w:p>
    <w:p w14:paraId="6F2540F4" w14:textId="794B821E" w:rsidR="004E4491" w:rsidRDefault="00F132F5" w:rsidP="004E4491">
      <w:pPr>
        <w:pStyle w:val="YES"/>
        <w:rPr>
          <w:rFonts w:cs="Arial"/>
          <w:rtl/>
        </w:rPr>
      </w:pPr>
      <w:r>
        <w:rPr>
          <w:rFonts w:cs="Arial" w:hint="cs"/>
          <w:rtl/>
        </w:rPr>
        <w:t xml:space="preserve">يقوم النظام </w:t>
      </w:r>
      <w:r w:rsidR="00D42E3D" w:rsidRPr="00D42E3D">
        <w:rPr>
          <w:rFonts w:cs="Arial"/>
          <w:rtl/>
        </w:rPr>
        <w:t>في توحيد قنوات التواصل وتبسيط إجراءات التعاون بين المنظمات والمؤسسات الحكومية، مما يقلل من الوقت المستغرق للحصول على التصاريح والموافقات</w:t>
      </w:r>
      <w:r w:rsidR="00D42E3D">
        <w:rPr>
          <w:rFonts w:cs="Arial" w:hint="cs"/>
          <w:rtl/>
        </w:rPr>
        <w:t>.</w:t>
      </w:r>
    </w:p>
    <w:p w14:paraId="6C8F782E" w14:textId="77777777" w:rsidR="004F3FD9" w:rsidRDefault="004F3FD9">
      <w:pPr>
        <w:bidi w:val="0"/>
        <w:rPr>
          <w:rFonts w:cstheme="majorBidi"/>
          <w:szCs w:val="28"/>
          <w:rtl/>
          <w:lang w:bidi="ar-SY"/>
        </w:rPr>
      </w:pPr>
      <w:r>
        <w:rPr>
          <w:rFonts w:cstheme="majorBidi"/>
          <w:szCs w:val="28"/>
          <w:rtl/>
          <w:lang w:bidi="ar-SY"/>
        </w:rPr>
        <w:br w:type="page"/>
      </w:r>
    </w:p>
    <w:p w14:paraId="779568EB" w14:textId="77777777" w:rsidR="004F3FD9" w:rsidRDefault="004F3FD9" w:rsidP="004F3FD9">
      <w:pPr>
        <w:jc w:val="center"/>
        <w:rPr>
          <w:sz w:val="36"/>
          <w:szCs w:val="36"/>
        </w:rPr>
      </w:pPr>
      <w:r>
        <w:rPr>
          <w:rFonts w:cstheme="majorBidi"/>
          <w:szCs w:val="28"/>
          <w:rtl/>
          <w:lang w:bidi="ar-SY"/>
        </w:rPr>
        <w:lastRenderedPageBreak/>
        <w:br w:type="page"/>
      </w:r>
    </w:p>
    <w:p w14:paraId="6F910E07"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2AD40B4B"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23C213B1" w14:textId="77777777" w:rsidR="00BA18EF" w:rsidRDefault="00BA18EF" w:rsidP="00BA18EF">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677A1FCD" w14:textId="77777777" w:rsidR="00BA18EF" w:rsidRPr="005B72CB" w:rsidRDefault="00BA18EF" w:rsidP="00BA18EF">
      <w:pPr>
        <w:spacing w:line="276" w:lineRule="auto"/>
        <w:jc w:val="center"/>
        <w:rPr>
          <w:rFonts w:ascii="Times New Roman" w:eastAsia="Aptos" w:hAnsi="Times New Roman" w:cs="Arial"/>
          <w:sz w:val="36"/>
          <w:szCs w:val="36"/>
        </w:rPr>
      </w:pPr>
    </w:p>
    <w:p w14:paraId="5322E5A5" w14:textId="77777777" w:rsidR="00BA18EF" w:rsidRPr="005B72CB" w:rsidRDefault="00BA18EF" w:rsidP="00BA18EF">
      <w:pPr>
        <w:spacing w:line="276" w:lineRule="auto"/>
        <w:jc w:val="center"/>
        <w:rPr>
          <w:rFonts w:ascii="Times New Roman" w:eastAsia="Aptos" w:hAnsi="Times New Roman" w:cs="Arial"/>
          <w:sz w:val="36"/>
          <w:szCs w:val="36"/>
        </w:rPr>
      </w:pPr>
    </w:p>
    <w:p w14:paraId="7CD0D38A" w14:textId="77777777" w:rsidR="00BA18EF" w:rsidRPr="005B72CB" w:rsidRDefault="00BA18EF" w:rsidP="00BA18EF">
      <w:pPr>
        <w:spacing w:line="276" w:lineRule="auto"/>
        <w:jc w:val="center"/>
        <w:rPr>
          <w:rFonts w:ascii="Times New Roman" w:eastAsia="Aptos" w:hAnsi="Times New Roman" w:cs="Arial"/>
          <w:sz w:val="36"/>
          <w:szCs w:val="36"/>
        </w:rPr>
      </w:pPr>
    </w:p>
    <w:p w14:paraId="725044D9" w14:textId="77777777" w:rsidR="00BA18EF" w:rsidRPr="005B72CB" w:rsidRDefault="00BA18EF" w:rsidP="00BA18EF">
      <w:pPr>
        <w:spacing w:line="276" w:lineRule="auto"/>
        <w:jc w:val="center"/>
        <w:rPr>
          <w:rFonts w:ascii="Times New Roman" w:eastAsia="Aptos" w:hAnsi="Times New Roman" w:cs="Arial"/>
          <w:sz w:val="36"/>
          <w:szCs w:val="36"/>
        </w:rPr>
      </w:pPr>
    </w:p>
    <w:p w14:paraId="3DBA442B" w14:textId="77777777" w:rsidR="004F3FD9" w:rsidRDefault="004F3FD9" w:rsidP="004F3FD9">
      <w:pPr>
        <w:jc w:val="center"/>
        <w:rPr>
          <w:sz w:val="36"/>
          <w:szCs w:val="36"/>
        </w:rPr>
      </w:pPr>
    </w:p>
    <w:p w14:paraId="2DD5F87E" w14:textId="03C37319" w:rsidR="004F3FD9" w:rsidRPr="004563B5" w:rsidRDefault="004F3FD9" w:rsidP="004F3FD9">
      <w:pPr>
        <w:jc w:val="center"/>
        <w:rPr>
          <w:b/>
          <w:bCs/>
          <w:sz w:val="48"/>
          <w:szCs w:val="48"/>
          <w:lang w:bidi="ar-SY"/>
        </w:rPr>
      </w:pPr>
      <w:r w:rsidRPr="004563B5">
        <w:rPr>
          <w:rFonts w:hint="cs"/>
          <w:b/>
          <w:bCs/>
          <w:sz w:val="48"/>
          <w:szCs w:val="48"/>
          <w:rtl/>
          <w:lang w:bidi="ar-SY"/>
        </w:rPr>
        <w:t xml:space="preserve">الفصل </w:t>
      </w:r>
      <w:r>
        <w:rPr>
          <w:rFonts w:hint="cs"/>
          <w:b/>
          <w:bCs/>
          <w:sz w:val="48"/>
          <w:szCs w:val="48"/>
          <w:rtl/>
          <w:lang w:bidi="ar-SY"/>
        </w:rPr>
        <w:t>الثاني</w:t>
      </w:r>
    </w:p>
    <w:p w14:paraId="04AACF92" w14:textId="2ED36F7F" w:rsidR="004F3FD9" w:rsidRPr="004563B5" w:rsidRDefault="00643DB8" w:rsidP="004F3FD9">
      <w:pPr>
        <w:jc w:val="center"/>
        <w:rPr>
          <w:b/>
          <w:bCs/>
          <w:sz w:val="48"/>
          <w:szCs w:val="48"/>
          <w:rtl/>
          <w:lang w:bidi="ar-SY"/>
        </w:rPr>
      </w:pPr>
      <w:r>
        <w:rPr>
          <w:rFonts w:hint="cs"/>
          <w:b/>
          <w:bCs/>
          <w:sz w:val="48"/>
          <w:szCs w:val="48"/>
          <w:rtl/>
          <w:lang w:bidi="ar-SY"/>
        </w:rPr>
        <w:t>الأدوات والتقنيات ال</w:t>
      </w:r>
      <w:r w:rsidR="001F2934">
        <w:rPr>
          <w:rFonts w:hint="cs"/>
          <w:b/>
          <w:bCs/>
          <w:sz w:val="48"/>
          <w:szCs w:val="48"/>
          <w:rtl/>
          <w:lang w:bidi="ar-SY"/>
        </w:rPr>
        <w:t>برمجيّة</w:t>
      </w:r>
    </w:p>
    <w:p w14:paraId="27E9C6B1" w14:textId="66AEDBBE" w:rsidR="004F3FD9" w:rsidRDefault="00BB2181" w:rsidP="004F3FD9">
      <w:pPr>
        <w:bidi w:val="0"/>
        <w:rPr>
          <w:b/>
          <w:bCs/>
          <w:sz w:val="36"/>
          <w:szCs w:val="36"/>
          <w:rtl/>
          <w:lang w:bidi="ar-SY"/>
        </w:rPr>
      </w:pPr>
      <w:r>
        <w:rPr>
          <w:b/>
          <w:bCs/>
          <w:noProof/>
          <w:sz w:val="36"/>
          <w:szCs w:val="36"/>
          <w:rtl/>
          <w:lang w:val="ar-SY" w:bidi="ar-SY"/>
        </w:rPr>
        <w:drawing>
          <wp:inline distT="0" distB="0" distL="0" distR="0" wp14:anchorId="5D30E874" wp14:editId="59269E22">
            <wp:extent cx="5943600" cy="1133475"/>
            <wp:effectExtent l="0" t="0" r="0" b="0"/>
            <wp:docPr id="805547668"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r w:rsidR="004F3FD9">
        <w:rPr>
          <w:b/>
          <w:bCs/>
          <w:sz w:val="36"/>
          <w:szCs w:val="36"/>
          <w:rtl/>
          <w:lang w:bidi="ar-SY"/>
        </w:rPr>
        <w:br w:type="page"/>
      </w:r>
    </w:p>
    <w:p w14:paraId="78AE8192" w14:textId="4F20D460" w:rsidR="001F2934" w:rsidRDefault="001F2934" w:rsidP="004378F9">
      <w:pPr>
        <w:pStyle w:val="H1"/>
        <w:rPr>
          <w:rtl/>
        </w:rPr>
      </w:pPr>
      <w:bookmarkStart w:id="147" w:name="_Toc203158129"/>
      <w:r w:rsidRPr="00A54E19">
        <w:rPr>
          <w:rFonts w:hint="cs"/>
          <w:rtl/>
        </w:rPr>
        <w:lastRenderedPageBreak/>
        <w:t xml:space="preserve">الفصل </w:t>
      </w:r>
      <w:r>
        <w:rPr>
          <w:rFonts w:hint="cs"/>
          <w:rtl/>
        </w:rPr>
        <w:t xml:space="preserve">الثاني - </w:t>
      </w:r>
      <w:r w:rsidRPr="001F2934">
        <w:rPr>
          <w:rtl/>
        </w:rPr>
        <w:t>الأدوات والتقنيات البرمجيّة</w:t>
      </w:r>
      <w:bookmarkEnd w:id="147"/>
    </w:p>
    <w:p w14:paraId="08EED644" w14:textId="7A2A0B93" w:rsidR="001F2934" w:rsidRDefault="002720F0">
      <w:pPr>
        <w:pStyle w:val="YES"/>
        <w:ind w:firstLine="720"/>
        <w:jc w:val="both"/>
        <w:rPr>
          <w:rtl/>
        </w:rPr>
        <w:pPrChange w:id="148" w:author="Khair Horani" w:date="2025-07-15T14:31:00Z" w16du:dateUtc="2025-07-15T11:31:00Z">
          <w:pPr>
            <w:pStyle w:val="YES"/>
          </w:pPr>
        </w:pPrChange>
      </w:pPr>
      <w:r w:rsidRPr="002720F0">
        <w:rPr>
          <w:rtl/>
        </w:rPr>
        <w:t xml:space="preserve">في هذا الفصل، سنستعرض بالتفصيل الأدوات والتقنيات البرمجية التي تم استخدامها لتطوير </w:t>
      </w:r>
      <w:r w:rsidR="00261E28">
        <w:rPr>
          <w:rFonts w:hint="cs"/>
          <w:rtl/>
        </w:rPr>
        <w:t>في ال</w:t>
      </w:r>
      <w:r w:rsidR="00261E28" w:rsidRPr="00261E28">
        <w:rPr>
          <w:rFonts w:cs="Times New Roman"/>
          <w:rtl/>
        </w:rPr>
        <w:t xml:space="preserve">منصة </w:t>
      </w:r>
      <w:r w:rsidR="00261E28">
        <w:rPr>
          <w:rFonts w:cs="Times New Roman" w:hint="cs"/>
          <w:rtl/>
        </w:rPr>
        <w:t>ال</w:t>
      </w:r>
      <w:r w:rsidR="00261E28" w:rsidRPr="00261E28">
        <w:rPr>
          <w:rFonts w:cs="Times New Roman"/>
          <w:rtl/>
        </w:rPr>
        <w:t>رقمية لإدارة وتنظيم الخدمات العامة</w:t>
      </w:r>
      <w:r w:rsidRPr="002720F0">
        <w:rPr>
          <w:rtl/>
        </w:rPr>
        <w:t>. سنقوم بشرح كل تقنية بشكل شامل، موضحين كيفية استفادتنا منها في المشروع</w:t>
      </w:r>
      <w:r w:rsidR="003C4FBD">
        <w:rPr>
          <w:rFonts w:hint="cs"/>
          <w:rtl/>
        </w:rPr>
        <w:t xml:space="preserve"> </w:t>
      </w:r>
      <w:r w:rsidRPr="002720F0">
        <w:rPr>
          <w:rtl/>
        </w:rPr>
        <w:t>لتحقيق الأهداف المرجوة</w:t>
      </w:r>
      <w:r>
        <w:rPr>
          <w:rFonts w:hint="cs"/>
          <w:rtl/>
        </w:rPr>
        <w:t>.</w:t>
      </w:r>
    </w:p>
    <w:p w14:paraId="5ACF02CE" w14:textId="6161ABFD" w:rsidR="00067A82" w:rsidRPr="000E5130" w:rsidRDefault="00067A82" w:rsidP="004378F9">
      <w:pPr>
        <w:pStyle w:val="H2"/>
        <w:rPr>
          <w:b/>
          <w:rtl/>
        </w:rPr>
      </w:pPr>
      <w:bookmarkStart w:id="149" w:name="_Toc203158130"/>
      <w:r w:rsidRPr="000E5130">
        <w:rPr>
          <w:rFonts w:hint="cs"/>
          <w:rtl/>
        </w:rPr>
        <w:t xml:space="preserve">2-1 </w:t>
      </w:r>
      <w:r w:rsidR="00D01552">
        <w:rPr>
          <w:rFonts w:hint="cs"/>
          <w:rtl/>
        </w:rPr>
        <w:t>اللغات والتقنيات المستخدمة في البرمجة الخلفية</w:t>
      </w:r>
      <w:r w:rsidR="00D01552" w:rsidRPr="000E5130">
        <w:rPr>
          <w:rFonts w:hint="cs"/>
          <w:rtl/>
        </w:rPr>
        <w:t xml:space="preserve"> </w:t>
      </w:r>
      <w:r w:rsidR="00D5012E" w:rsidRPr="000E5130">
        <w:t>Backend</w:t>
      </w:r>
      <w:bookmarkEnd w:id="149"/>
    </w:p>
    <w:p w14:paraId="2ABD8AD1" w14:textId="0F1BD4A0" w:rsidR="00A14AC1" w:rsidRDefault="00A14AC1" w:rsidP="004378F9">
      <w:pPr>
        <w:pStyle w:val="H3"/>
        <w:rPr>
          <w:rtl/>
        </w:rPr>
      </w:pPr>
      <w:r>
        <w:rPr>
          <w:rtl/>
        </w:rPr>
        <w:tab/>
      </w:r>
      <w:bookmarkStart w:id="150" w:name="_Toc203158131"/>
      <w:r>
        <w:rPr>
          <w:rFonts w:hint="cs"/>
          <w:rtl/>
        </w:rPr>
        <w:t xml:space="preserve">2-1-1 لغة </w:t>
      </w:r>
      <w:r>
        <w:t>C#</w:t>
      </w:r>
      <w:bookmarkEnd w:id="150"/>
    </w:p>
    <w:p w14:paraId="6B8158D6" w14:textId="0EEB0B93" w:rsidR="00315068" w:rsidRPr="00315068" w:rsidRDefault="00315068" w:rsidP="00315068">
      <w:pPr>
        <w:pStyle w:val="YES"/>
        <w:rPr>
          <w:rtl/>
        </w:rPr>
      </w:pPr>
      <w:r w:rsidRPr="00315068">
        <w:rPr>
          <w:rtl/>
        </w:rPr>
        <w:t xml:space="preserve">لغة </w:t>
      </w:r>
      <w:r w:rsidRPr="00315068">
        <w:t>C</w:t>
      </w:r>
      <w:r w:rsidR="009B7C41">
        <w:t>#</w:t>
      </w:r>
      <w:r w:rsidRPr="00315068">
        <w:t xml:space="preserve"> (C Sharp)</w:t>
      </w:r>
      <w:r w:rsidRPr="00315068">
        <w:rPr>
          <w:rtl/>
        </w:rPr>
        <w:t xml:space="preserve"> هي لغة برمجة كائنية التوجه (</w:t>
      </w:r>
      <w:r w:rsidRPr="00315068">
        <w:t>Object-Oriented</w:t>
      </w:r>
      <w:r w:rsidRPr="00315068">
        <w:rPr>
          <w:rtl/>
        </w:rPr>
        <w:t>) تم تطويرها من قبل شركة مايكروسوفت، وتُستخدم بشكل واسع في تطوير تطبيقات الويب وسطح المكتب والتطبيقات السحابية.</w:t>
      </w:r>
    </w:p>
    <w:p w14:paraId="5C3A0573" w14:textId="77777777" w:rsidR="00315068" w:rsidRPr="002E742E" w:rsidRDefault="00315068" w:rsidP="0008014B">
      <w:pPr>
        <w:pStyle w:val="YES"/>
        <w:numPr>
          <w:ilvl w:val="0"/>
          <w:numId w:val="12"/>
        </w:numPr>
        <w:rPr>
          <w:color w:val="002060"/>
          <w:rtl/>
        </w:rPr>
      </w:pPr>
      <w:r w:rsidRPr="002E742E">
        <w:rPr>
          <w:color w:val="002060"/>
          <w:rtl/>
        </w:rPr>
        <w:t>البرمجة الكائنية (</w:t>
      </w:r>
      <w:r w:rsidRPr="002E742E">
        <w:rPr>
          <w:color w:val="002060"/>
        </w:rPr>
        <w:t>OOP</w:t>
      </w:r>
      <w:r w:rsidRPr="002E742E">
        <w:rPr>
          <w:color w:val="002060"/>
          <w:rtl/>
        </w:rPr>
        <w:t>)</w:t>
      </w:r>
      <w:del w:id="151" w:author="Khair Horani" w:date="2025-07-15T13:00:00Z" w16du:dateUtc="2025-07-15T10:00:00Z">
        <w:r w:rsidRPr="002E742E" w:rsidDel="002D0A4D">
          <w:rPr>
            <w:color w:val="002060"/>
            <w:rtl/>
          </w:rPr>
          <w:delText>:</w:delText>
        </w:r>
      </w:del>
    </w:p>
    <w:p w14:paraId="65CE144F" w14:textId="17C0EEB5" w:rsidR="00315068" w:rsidRPr="00315068" w:rsidRDefault="00315068" w:rsidP="00315068">
      <w:pPr>
        <w:pStyle w:val="YES"/>
        <w:rPr>
          <w:rtl/>
        </w:rPr>
      </w:pPr>
      <w:r w:rsidRPr="00315068">
        <w:rPr>
          <w:rtl/>
        </w:rPr>
        <w:t xml:space="preserve">تدعم </w:t>
      </w:r>
      <w:r w:rsidRPr="00315068">
        <w:t>C</w:t>
      </w:r>
      <w:r w:rsidRPr="00315068">
        <w:rPr>
          <w:rtl/>
        </w:rPr>
        <w:t># مبادئ البرمجة الكائنية مثل الوراثة والتغليف والتعدد، مما يسمح بكتابة كود منظم وقابل لإعادة الاستخدام، ويُسهّل تطوير الأنظمة المعقدة.</w:t>
      </w:r>
    </w:p>
    <w:p w14:paraId="2DEE1B0E" w14:textId="77777777" w:rsidR="00315068" w:rsidRPr="002E742E" w:rsidRDefault="00315068" w:rsidP="0008014B">
      <w:pPr>
        <w:pStyle w:val="YES"/>
        <w:numPr>
          <w:ilvl w:val="0"/>
          <w:numId w:val="12"/>
        </w:numPr>
        <w:rPr>
          <w:color w:val="002060"/>
          <w:rtl/>
        </w:rPr>
      </w:pPr>
      <w:r w:rsidRPr="002E742E">
        <w:rPr>
          <w:color w:val="002060"/>
          <w:rtl/>
        </w:rPr>
        <w:t>التكامل مع .</w:t>
      </w:r>
      <w:r w:rsidRPr="002E742E">
        <w:rPr>
          <w:color w:val="002060"/>
        </w:rPr>
        <w:t>NET</w:t>
      </w:r>
      <w:del w:id="152" w:author="Khair Horani" w:date="2025-07-15T13:00:00Z" w16du:dateUtc="2025-07-15T10:00:00Z">
        <w:r w:rsidRPr="002E742E" w:rsidDel="002D0A4D">
          <w:rPr>
            <w:color w:val="002060"/>
            <w:rtl/>
          </w:rPr>
          <w:delText>:</w:delText>
        </w:r>
      </w:del>
    </w:p>
    <w:p w14:paraId="218A0B07" w14:textId="0399225D" w:rsidR="00315068" w:rsidRPr="00315068" w:rsidRDefault="00315068" w:rsidP="00BF42BA">
      <w:pPr>
        <w:pStyle w:val="YES"/>
        <w:rPr>
          <w:rtl/>
        </w:rPr>
      </w:pPr>
      <w:r w:rsidRPr="00315068">
        <w:rPr>
          <w:rtl/>
        </w:rPr>
        <w:t xml:space="preserve">تعمل </w:t>
      </w:r>
      <w:r w:rsidRPr="00315068">
        <w:t>C</w:t>
      </w:r>
      <w:r w:rsidRPr="00315068">
        <w:rPr>
          <w:rtl/>
        </w:rPr>
        <w:t># ضمن منصة .</w:t>
      </w:r>
      <w:r w:rsidRPr="00315068">
        <w:t>NET</w:t>
      </w:r>
      <w:r w:rsidRPr="00315068">
        <w:rPr>
          <w:rtl/>
        </w:rPr>
        <w:t xml:space="preserve"> التي توفر مجموعة أدوات ومكتبات قوية تسهّل عملية التطوير، مثل التعامل مع البيانات، التشفير، وإدارة الجلسات.</w:t>
      </w:r>
    </w:p>
    <w:p w14:paraId="47D5DA84" w14:textId="77777777" w:rsidR="00315068" w:rsidRPr="002E742E" w:rsidRDefault="00315068" w:rsidP="0008014B">
      <w:pPr>
        <w:pStyle w:val="YES"/>
        <w:numPr>
          <w:ilvl w:val="0"/>
          <w:numId w:val="12"/>
        </w:numPr>
        <w:rPr>
          <w:color w:val="002060"/>
          <w:rtl/>
        </w:rPr>
      </w:pPr>
      <w:r w:rsidRPr="002E742E">
        <w:rPr>
          <w:color w:val="002060"/>
          <w:rtl/>
        </w:rPr>
        <w:t>القابلية للتوسعة</w:t>
      </w:r>
      <w:del w:id="153" w:author="Khair Horani" w:date="2025-07-15T13:00:00Z" w16du:dateUtc="2025-07-15T10:00:00Z">
        <w:r w:rsidRPr="002E742E" w:rsidDel="002D0A4D">
          <w:rPr>
            <w:color w:val="002060"/>
            <w:rtl/>
          </w:rPr>
          <w:delText>:</w:delText>
        </w:r>
      </w:del>
    </w:p>
    <w:p w14:paraId="3F5B06AC" w14:textId="137564D7" w:rsidR="00315068" w:rsidRPr="00315068" w:rsidRDefault="00315068" w:rsidP="00BF42BA">
      <w:pPr>
        <w:pStyle w:val="YES"/>
        <w:rPr>
          <w:rtl/>
        </w:rPr>
      </w:pPr>
      <w:r w:rsidRPr="00315068">
        <w:t>C</w:t>
      </w:r>
      <w:r w:rsidRPr="00315068">
        <w:rPr>
          <w:rtl/>
        </w:rPr>
        <w:t># لغة قوية وآمنة، وتوفر بيئة مرنة لتوسيع النظام مستقبلاً عبر إضافة خصائص أو ربطه بتطبيقات أخرى بسهولة.</w:t>
      </w:r>
    </w:p>
    <w:p w14:paraId="21650534" w14:textId="0B5889F4" w:rsidR="00315068" w:rsidRPr="00B764D2" w:rsidRDefault="00315068" w:rsidP="0008014B">
      <w:pPr>
        <w:pStyle w:val="YES"/>
        <w:numPr>
          <w:ilvl w:val="0"/>
          <w:numId w:val="13"/>
        </w:numPr>
        <w:rPr>
          <w:b/>
          <w:bCs/>
          <w:rtl/>
        </w:rPr>
      </w:pPr>
      <w:r w:rsidRPr="00B764D2">
        <w:rPr>
          <w:rFonts w:ascii="Times New Roman" w:hAnsi="Times New Roman" w:cs="Times New Roman" w:hint="cs"/>
          <w:b/>
          <w:bCs/>
          <w:rtl/>
        </w:rPr>
        <w:t>الفائدة</w:t>
      </w:r>
      <w:r w:rsidRPr="00B764D2">
        <w:rPr>
          <w:b/>
          <w:bCs/>
          <w:rtl/>
        </w:rPr>
        <w:t xml:space="preserve"> </w:t>
      </w:r>
      <w:r w:rsidRPr="00B764D2">
        <w:rPr>
          <w:rFonts w:ascii="Times New Roman" w:hAnsi="Times New Roman" w:cs="Times New Roman" w:hint="cs"/>
          <w:b/>
          <w:bCs/>
          <w:rtl/>
        </w:rPr>
        <w:t>منها</w:t>
      </w:r>
      <w:r w:rsidRPr="00B764D2">
        <w:rPr>
          <w:b/>
          <w:bCs/>
          <w:rtl/>
        </w:rPr>
        <w:t xml:space="preserve"> </w:t>
      </w:r>
      <w:r w:rsidRPr="00B764D2">
        <w:rPr>
          <w:rFonts w:ascii="Times New Roman" w:hAnsi="Times New Roman" w:cs="Times New Roman" w:hint="cs"/>
          <w:b/>
          <w:bCs/>
          <w:rtl/>
        </w:rPr>
        <w:t>في</w:t>
      </w:r>
      <w:r w:rsidRPr="00B764D2">
        <w:rPr>
          <w:b/>
          <w:bCs/>
          <w:rtl/>
        </w:rPr>
        <w:t xml:space="preserve"> </w:t>
      </w:r>
      <w:r w:rsidRPr="00B764D2">
        <w:rPr>
          <w:rFonts w:ascii="Times New Roman" w:hAnsi="Times New Roman" w:cs="Times New Roman" w:hint="cs"/>
          <w:b/>
          <w:bCs/>
          <w:rtl/>
        </w:rPr>
        <w:t>المشروع</w:t>
      </w:r>
      <w:del w:id="154" w:author="Khair Horani" w:date="2025-07-15T13:00:00Z" w16du:dateUtc="2025-07-15T10:00:00Z">
        <w:r w:rsidRPr="00B764D2" w:rsidDel="002D0A4D">
          <w:rPr>
            <w:b/>
            <w:bCs/>
            <w:rtl/>
          </w:rPr>
          <w:delText>:</w:delText>
        </w:r>
      </w:del>
    </w:p>
    <w:p w14:paraId="073F386C" w14:textId="61AA5A48" w:rsidR="00315068" w:rsidRPr="00315068" w:rsidRDefault="00315068" w:rsidP="0008014B">
      <w:pPr>
        <w:pStyle w:val="YES"/>
        <w:numPr>
          <w:ilvl w:val="0"/>
          <w:numId w:val="14"/>
        </w:numPr>
        <w:rPr>
          <w:rtl/>
        </w:rPr>
      </w:pPr>
      <w:r w:rsidRPr="00315068">
        <w:rPr>
          <w:rtl/>
        </w:rPr>
        <w:t xml:space="preserve">تنظيم الكود وتسهيل صيانته باستخدام مبادئ </w:t>
      </w:r>
      <w:r w:rsidRPr="00315068">
        <w:t>OOP</w:t>
      </w:r>
      <w:r w:rsidRPr="00315068">
        <w:rPr>
          <w:rtl/>
        </w:rPr>
        <w:t>.</w:t>
      </w:r>
    </w:p>
    <w:p w14:paraId="60FADB50" w14:textId="71FC425B" w:rsidR="001F1E07" w:rsidRPr="00315068" w:rsidRDefault="00315068" w:rsidP="0008014B">
      <w:pPr>
        <w:pStyle w:val="YES"/>
        <w:numPr>
          <w:ilvl w:val="0"/>
          <w:numId w:val="14"/>
        </w:numPr>
        <w:rPr>
          <w:rtl/>
        </w:rPr>
      </w:pPr>
      <w:r w:rsidRPr="00315068">
        <w:rPr>
          <w:rtl/>
        </w:rPr>
        <w:t xml:space="preserve">كتابة منطق الخادم بكفاءة ومرونة ضمن إطار </w:t>
      </w:r>
      <w:r w:rsidRPr="00315068">
        <w:t>ASP.NET Core</w:t>
      </w:r>
      <w:r w:rsidRPr="00315068">
        <w:rPr>
          <w:rtl/>
        </w:rPr>
        <w:t>.</w:t>
      </w:r>
    </w:p>
    <w:p w14:paraId="36424540" w14:textId="5E7BF1D2" w:rsidR="00E87569" w:rsidRPr="00496214" w:rsidRDefault="00E87569" w:rsidP="004378F9">
      <w:pPr>
        <w:pStyle w:val="H3"/>
        <w:rPr>
          <w:vertAlign w:val="subscript"/>
          <w:rtl/>
          <w:rPrChange w:id="155" w:author="Khair Horani" w:date="2025-07-15T15:00:00Z" w16du:dateUtc="2025-07-15T12:00:00Z">
            <w:rPr>
              <w:rtl/>
            </w:rPr>
          </w:rPrChange>
        </w:rPr>
      </w:pPr>
      <w:r>
        <w:rPr>
          <w:rtl/>
        </w:rPr>
        <w:tab/>
      </w:r>
      <w:bookmarkStart w:id="156" w:name="_Toc203158132"/>
      <w:r>
        <w:rPr>
          <w:rFonts w:hint="cs"/>
          <w:rtl/>
        </w:rPr>
        <w:t xml:space="preserve">2-1-2 إطار العمل </w:t>
      </w:r>
      <w:r w:rsidR="00242EDF">
        <w:t>ASP.NET Core</w:t>
      </w:r>
      <w:bookmarkEnd w:id="156"/>
      <w:r w:rsidR="00496214">
        <w:rPr>
          <w:rFonts w:hint="cs"/>
          <w:rtl/>
        </w:rPr>
        <w:t xml:space="preserve"> </w:t>
      </w:r>
      <w:r w:rsidR="00496214">
        <w:rPr>
          <w:rFonts w:hint="cs"/>
          <w:vertAlign w:val="subscript"/>
          <w:rtl/>
        </w:rPr>
        <w:t>[1]</w:t>
      </w:r>
      <w:ins w:id="157" w:author="Khair Horani" w:date="2025-07-15T15:03:00Z" w16du:dateUtc="2025-07-15T12:03:00Z">
        <w:r w:rsidR="00C86195">
          <w:rPr>
            <w:rFonts w:hint="cs"/>
            <w:vertAlign w:val="subscript"/>
            <w:rtl/>
          </w:rPr>
          <w:t>[4</w:t>
        </w:r>
      </w:ins>
      <w:ins w:id="158" w:author="Khair Horani" w:date="2025-07-15T15:04:00Z" w16du:dateUtc="2025-07-15T12:04:00Z">
        <w:r w:rsidR="00C86195">
          <w:rPr>
            <w:rFonts w:hint="cs"/>
            <w:vertAlign w:val="subscript"/>
            <w:rtl/>
          </w:rPr>
          <w:t>]</w:t>
        </w:r>
      </w:ins>
    </w:p>
    <w:p w14:paraId="4D2FE260" w14:textId="71B7AEFC" w:rsidR="002E1009" w:rsidRPr="002E1009" w:rsidRDefault="002E1009" w:rsidP="002E1009">
      <w:pPr>
        <w:pStyle w:val="YES"/>
        <w:rPr>
          <w:rtl/>
        </w:rPr>
      </w:pPr>
      <w:r w:rsidRPr="002E1009">
        <w:t>ASP.NET Core</w:t>
      </w:r>
      <w:r w:rsidRPr="002E1009">
        <w:rPr>
          <w:rtl/>
        </w:rPr>
        <w:t xml:space="preserve"> هو إطار عمل مفتوح المصدر من مايكروسوفت يُستخدم لتطوير تطبيقات الويب والخدمات السحابية (</w:t>
      </w:r>
      <w:r w:rsidRPr="002E1009">
        <w:t>APIs</w:t>
      </w:r>
      <w:r w:rsidRPr="002E1009">
        <w:rPr>
          <w:rtl/>
        </w:rPr>
        <w:t>). يتميز بأدائه العالي ودعمه المتعدد للأنظمة الأساسية (</w:t>
      </w:r>
      <w:r w:rsidRPr="002E1009">
        <w:t>Cross-platform</w:t>
      </w:r>
      <w:r w:rsidRPr="002E1009">
        <w:rPr>
          <w:rtl/>
        </w:rPr>
        <w:t>).</w:t>
      </w:r>
    </w:p>
    <w:p w14:paraId="410C4A80" w14:textId="77777777" w:rsidR="002E1009" w:rsidRPr="00372756" w:rsidRDefault="002E1009" w:rsidP="0008014B">
      <w:pPr>
        <w:pStyle w:val="YES"/>
        <w:numPr>
          <w:ilvl w:val="0"/>
          <w:numId w:val="12"/>
        </w:numPr>
        <w:rPr>
          <w:color w:val="002060"/>
          <w:rtl/>
        </w:rPr>
      </w:pPr>
      <w:r w:rsidRPr="00372756">
        <w:rPr>
          <w:color w:val="002060"/>
          <w:rtl/>
        </w:rPr>
        <w:t>السرعة والكفاءة</w:t>
      </w:r>
      <w:del w:id="159" w:author="Khair Horani" w:date="2025-07-15T13:00:00Z" w16du:dateUtc="2025-07-15T10:00:00Z">
        <w:r w:rsidRPr="00372756" w:rsidDel="002D0A4D">
          <w:rPr>
            <w:color w:val="002060"/>
            <w:rtl/>
          </w:rPr>
          <w:delText>:</w:delText>
        </w:r>
      </w:del>
    </w:p>
    <w:p w14:paraId="133D5162" w14:textId="78087DFE" w:rsidR="002E1009" w:rsidRPr="002E1009" w:rsidRDefault="002E1009" w:rsidP="002E1009">
      <w:pPr>
        <w:pStyle w:val="YES"/>
        <w:rPr>
          <w:rtl/>
        </w:rPr>
      </w:pPr>
      <w:r w:rsidRPr="002E1009">
        <w:rPr>
          <w:rtl/>
        </w:rPr>
        <w:lastRenderedPageBreak/>
        <w:t xml:space="preserve">يُعد </w:t>
      </w:r>
      <w:r w:rsidRPr="002E1009">
        <w:t>ASP.NET Core</w:t>
      </w:r>
      <w:r w:rsidRPr="002E1009">
        <w:rPr>
          <w:rtl/>
        </w:rPr>
        <w:t xml:space="preserve"> من أسرع أطر العمل لتطوير تطبيقات الويب بفضل تحسيناته المستمرة على الأداء وطرق المعالجة.</w:t>
      </w:r>
    </w:p>
    <w:p w14:paraId="3267D420" w14:textId="77777777" w:rsidR="002E1009" w:rsidRPr="00372756" w:rsidRDefault="002E1009" w:rsidP="0008014B">
      <w:pPr>
        <w:pStyle w:val="YES"/>
        <w:numPr>
          <w:ilvl w:val="0"/>
          <w:numId w:val="12"/>
        </w:numPr>
        <w:rPr>
          <w:color w:val="002060"/>
          <w:rtl/>
        </w:rPr>
      </w:pPr>
      <w:r w:rsidRPr="00372756">
        <w:rPr>
          <w:color w:val="002060"/>
          <w:rtl/>
        </w:rPr>
        <w:t xml:space="preserve">دعم </w:t>
      </w:r>
      <w:r w:rsidRPr="00372756">
        <w:rPr>
          <w:color w:val="002060"/>
        </w:rPr>
        <w:t>RESTful APIs</w:t>
      </w:r>
      <w:del w:id="160" w:author="Khair Horani" w:date="2025-07-15T13:00:00Z" w16du:dateUtc="2025-07-15T10:00:00Z">
        <w:r w:rsidRPr="00372756" w:rsidDel="002D0A4D">
          <w:rPr>
            <w:color w:val="002060"/>
            <w:rtl/>
          </w:rPr>
          <w:delText>:</w:delText>
        </w:r>
      </w:del>
    </w:p>
    <w:p w14:paraId="73BC06AC" w14:textId="66BA77AA" w:rsidR="002E1009" w:rsidRPr="002E1009" w:rsidRDefault="002E1009" w:rsidP="002E1009">
      <w:pPr>
        <w:pStyle w:val="YES"/>
        <w:rPr>
          <w:rtl/>
        </w:rPr>
      </w:pPr>
      <w:r w:rsidRPr="002E1009">
        <w:rPr>
          <w:rtl/>
        </w:rPr>
        <w:t>يوفر أدوات متكاملة لبناء واجهات برمجية (</w:t>
      </w:r>
      <w:r w:rsidRPr="002E1009">
        <w:t>APIs</w:t>
      </w:r>
      <w:r w:rsidRPr="002E1009">
        <w:rPr>
          <w:rtl/>
        </w:rPr>
        <w:t>) تُمكن من تبادل البيانات بين الواجهة الأمامية والخلفية بطريقة منظمة وموثوقة.</w:t>
      </w:r>
    </w:p>
    <w:p w14:paraId="0F58D6F2" w14:textId="77777777" w:rsidR="002E1009" w:rsidRPr="00372756" w:rsidRDefault="002E1009" w:rsidP="0008014B">
      <w:pPr>
        <w:pStyle w:val="YES"/>
        <w:numPr>
          <w:ilvl w:val="0"/>
          <w:numId w:val="12"/>
        </w:numPr>
        <w:rPr>
          <w:color w:val="002060"/>
          <w:rtl/>
        </w:rPr>
      </w:pPr>
      <w:r w:rsidRPr="00372756">
        <w:rPr>
          <w:color w:val="002060"/>
          <w:rtl/>
        </w:rPr>
        <w:t>الأمان</w:t>
      </w:r>
      <w:del w:id="161" w:author="Khair Horani" w:date="2025-07-15T13:00:00Z" w16du:dateUtc="2025-07-15T10:00:00Z">
        <w:r w:rsidRPr="00372756" w:rsidDel="002D0A4D">
          <w:rPr>
            <w:color w:val="002060"/>
            <w:rtl/>
          </w:rPr>
          <w:delText>:</w:delText>
        </w:r>
      </w:del>
    </w:p>
    <w:p w14:paraId="0B762437" w14:textId="646421F0" w:rsidR="002E1009" w:rsidRPr="002E1009" w:rsidRDefault="002E1009" w:rsidP="002E1009">
      <w:pPr>
        <w:pStyle w:val="YES"/>
        <w:rPr>
          <w:rtl/>
        </w:rPr>
      </w:pPr>
      <w:r w:rsidRPr="002E1009">
        <w:rPr>
          <w:rtl/>
        </w:rPr>
        <w:t>يدعم إطار العمل ميزات أمان مدمجة مثل التوثيق (</w:t>
      </w:r>
      <w:r w:rsidRPr="002E1009">
        <w:t>Authentication</w:t>
      </w:r>
      <w:r w:rsidRPr="002E1009">
        <w:rPr>
          <w:rtl/>
        </w:rPr>
        <w:t>)، التفويض (</w:t>
      </w:r>
      <w:r w:rsidRPr="002E1009">
        <w:t>Authorization</w:t>
      </w:r>
      <w:r w:rsidRPr="002E1009">
        <w:rPr>
          <w:rtl/>
        </w:rPr>
        <w:t xml:space="preserve">)، والحماية من الهجمات الشائعة مثل </w:t>
      </w:r>
      <w:r w:rsidRPr="002E1009">
        <w:t>XSS</w:t>
      </w:r>
      <w:r w:rsidRPr="002E1009">
        <w:rPr>
          <w:rtl/>
        </w:rPr>
        <w:t xml:space="preserve"> و</w:t>
      </w:r>
      <w:r w:rsidRPr="002E1009">
        <w:t>CSRF</w:t>
      </w:r>
      <w:r w:rsidRPr="002E1009">
        <w:rPr>
          <w:rtl/>
        </w:rPr>
        <w:t>.</w:t>
      </w:r>
    </w:p>
    <w:p w14:paraId="1F91854D" w14:textId="545C8DB0" w:rsidR="002E1009" w:rsidRPr="00372756" w:rsidRDefault="002E1009" w:rsidP="0008014B">
      <w:pPr>
        <w:pStyle w:val="YES"/>
        <w:numPr>
          <w:ilvl w:val="0"/>
          <w:numId w:val="13"/>
        </w:numPr>
        <w:rPr>
          <w:b/>
          <w:bCs/>
          <w:rtl/>
        </w:rPr>
      </w:pPr>
      <w:r w:rsidRPr="00372756">
        <w:rPr>
          <w:rFonts w:ascii="Times New Roman" w:hAnsi="Times New Roman" w:cs="Times New Roman" w:hint="cs"/>
          <w:b/>
          <w:bCs/>
          <w:rtl/>
        </w:rPr>
        <w:t>الفائدة</w:t>
      </w:r>
      <w:r w:rsidRPr="00372756">
        <w:rPr>
          <w:b/>
          <w:bCs/>
          <w:rtl/>
        </w:rPr>
        <w:t xml:space="preserve"> </w:t>
      </w:r>
      <w:r w:rsidRPr="00372756">
        <w:rPr>
          <w:rFonts w:ascii="Times New Roman" w:hAnsi="Times New Roman" w:cs="Times New Roman" w:hint="cs"/>
          <w:b/>
          <w:bCs/>
          <w:rtl/>
        </w:rPr>
        <w:t>منه</w:t>
      </w:r>
      <w:r w:rsidRPr="00372756">
        <w:rPr>
          <w:b/>
          <w:bCs/>
          <w:rtl/>
        </w:rPr>
        <w:t xml:space="preserve"> </w:t>
      </w:r>
      <w:r w:rsidRPr="00372756">
        <w:rPr>
          <w:rFonts w:ascii="Times New Roman" w:hAnsi="Times New Roman" w:cs="Times New Roman" w:hint="cs"/>
          <w:b/>
          <w:bCs/>
          <w:rtl/>
        </w:rPr>
        <w:t>في</w:t>
      </w:r>
      <w:r w:rsidRPr="00372756">
        <w:rPr>
          <w:b/>
          <w:bCs/>
          <w:rtl/>
        </w:rPr>
        <w:t xml:space="preserve"> </w:t>
      </w:r>
      <w:r w:rsidRPr="00372756">
        <w:rPr>
          <w:rFonts w:ascii="Times New Roman" w:hAnsi="Times New Roman" w:cs="Times New Roman" w:hint="cs"/>
          <w:b/>
          <w:bCs/>
          <w:rtl/>
        </w:rPr>
        <w:t>المشروع</w:t>
      </w:r>
      <w:del w:id="162" w:author="Khair Horani" w:date="2025-07-15T13:01:00Z" w16du:dateUtc="2025-07-15T10:01:00Z">
        <w:r w:rsidRPr="00372756" w:rsidDel="002D0A4D">
          <w:rPr>
            <w:b/>
            <w:bCs/>
            <w:rtl/>
          </w:rPr>
          <w:delText>:</w:delText>
        </w:r>
      </w:del>
    </w:p>
    <w:p w14:paraId="036075EE" w14:textId="3CD8CA8E" w:rsidR="002E1009" w:rsidRPr="002E1009" w:rsidRDefault="002E1009" w:rsidP="0008014B">
      <w:pPr>
        <w:pStyle w:val="YES"/>
        <w:numPr>
          <w:ilvl w:val="0"/>
          <w:numId w:val="15"/>
        </w:numPr>
        <w:rPr>
          <w:rtl/>
        </w:rPr>
      </w:pPr>
      <w:r w:rsidRPr="002E1009">
        <w:rPr>
          <w:rtl/>
        </w:rPr>
        <w:t>تطوير خادم قوي وآمن للتعامل مع الطلبات.</w:t>
      </w:r>
    </w:p>
    <w:p w14:paraId="5791EA37" w14:textId="2698E5AF" w:rsidR="001F1E07" w:rsidRPr="002E1009" w:rsidRDefault="002E1009" w:rsidP="0008014B">
      <w:pPr>
        <w:pStyle w:val="YES"/>
        <w:numPr>
          <w:ilvl w:val="0"/>
          <w:numId w:val="15"/>
        </w:numPr>
        <w:rPr>
          <w:rtl/>
        </w:rPr>
      </w:pPr>
      <w:r w:rsidRPr="002E1009">
        <w:rPr>
          <w:rtl/>
        </w:rPr>
        <w:t xml:space="preserve">إنشاء </w:t>
      </w:r>
      <w:r w:rsidRPr="002E1009">
        <w:t>RESTful APIs</w:t>
      </w:r>
      <w:r w:rsidRPr="002E1009">
        <w:rPr>
          <w:rtl/>
        </w:rPr>
        <w:t xml:space="preserve"> للتفاعل بين الواجهة الأمامية وقاعدة البيانات.</w:t>
      </w:r>
    </w:p>
    <w:p w14:paraId="033804FB" w14:textId="7DDDDD0A" w:rsidR="00242EDF" w:rsidRPr="00396634" w:rsidRDefault="00242EDF" w:rsidP="004378F9">
      <w:pPr>
        <w:pStyle w:val="H3"/>
        <w:rPr>
          <w:vertAlign w:val="subscript"/>
          <w:rtl/>
          <w:rPrChange w:id="163" w:author="Khair Horani" w:date="2025-07-15T15:02:00Z" w16du:dateUtc="2025-07-15T12:02:00Z">
            <w:rPr>
              <w:rtl/>
            </w:rPr>
          </w:rPrChange>
        </w:rPr>
      </w:pPr>
      <w:r>
        <w:rPr>
          <w:rtl/>
        </w:rPr>
        <w:tab/>
      </w:r>
      <w:bookmarkStart w:id="164" w:name="_Toc203158133"/>
      <w:r>
        <w:rPr>
          <w:rFonts w:hint="cs"/>
          <w:rtl/>
        </w:rPr>
        <w:t xml:space="preserve">2-1-3 إطار العمل </w:t>
      </w:r>
      <w:r>
        <w:t>En</w:t>
      </w:r>
      <w:r w:rsidR="002D4B79">
        <w:t>tity Framework Core</w:t>
      </w:r>
      <w:bookmarkEnd w:id="164"/>
      <w:ins w:id="165" w:author="Khair Horani" w:date="2025-07-15T15:02:00Z" w16du:dateUtc="2025-07-15T12:02:00Z">
        <w:r w:rsidR="00396634">
          <w:rPr>
            <w:rFonts w:hint="cs"/>
            <w:rtl/>
          </w:rPr>
          <w:t xml:space="preserve"> </w:t>
        </w:r>
        <w:r w:rsidR="00396634">
          <w:rPr>
            <w:rFonts w:hint="cs"/>
            <w:vertAlign w:val="subscript"/>
            <w:rtl/>
          </w:rPr>
          <w:t>[3]</w:t>
        </w:r>
      </w:ins>
      <w:ins w:id="166" w:author="Khair Horani" w:date="2025-07-15T15:04:00Z" w16du:dateUtc="2025-07-15T12:04:00Z">
        <w:r w:rsidR="00D066AF">
          <w:rPr>
            <w:rFonts w:hint="cs"/>
            <w:vertAlign w:val="subscript"/>
            <w:rtl/>
          </w:rPr>
          <w:t>[5]</w:t>
        </w:r>
      </w:ins>
    </w:p>
    <w:p w14:paraId="49B890F8" w14:textId="47EEB37D" w:rsidR="002E4088" w:rsidRPr="002E4088" w:rsidRDefault="002E4088" w:rsidP="002E4088">
      <w:pPr>
        <w:pStyle w:val="YES"/>
        <w:rPr>
          <w:rtl/>
        </w:rPr>
      </w:pPr>
      <w:r w:rsidRPr="002E4088">
        <w:t>Entity Framework Core (EF Core)</w:t>
      </w:r>
      <w:r w:rsidRPr="002E4088">
        <w:rPr>
          <w:rtl/>
        </w:rPr>
        <w:t xml:space="preserve"> هو إطار </w:t>
      </w:r>
      <w:r w:rsidRPr="002E4088">
        <w:t>ORM (Object-Relational Mapping)</w:t>
      </w:r>
      <w:r w:rsidRPr="002E4088">
        <w:rPr>
          <w:rtl/>
        </w:rPr>
        <w:t xml:space="preserve"> من مايكروسوفت يسمح بالتعامل مع قاعدة البيانات من خلال كائنات برمجية بدلاً من أوامر </w:t>
      </w:r>
      <w:r w:rsidRPr="002E4088">
        <w:t>SQL</w:t>
      </w:r>
      <w:r w:rsidRPr="002E4088">
        <w:rPr>
          <w:rtl/>
        </w:rPr>
        <w:t xml:space="preserve"> مباشرة.</w:t>
      </w:r>
    </w:p>
    <w:p w14:paraId="489E682A" w14:textId="77777777" w:rsidR="002E4088" w:rsidRPr="002E4088" w:rsidRDefault="002E4088" w:rsidP="0008014B">
      <w:pPr>
        <w:pStyle w:val="YES"/>
        <w:numPr>
          <w:ilvl w:val="0"/>
          <w:numId w:val="16"/>
        </w:numPr>
        <w:rPr>
          <w:color w:val="002060"/>
          <w:rtl/>
        </w:rPr>
      </w:pPr>
      <w:r w:rsidRPr="002E4088">
        <w:rPr>
          <w:color w:val="002060"/>
          <w:rtl/>
        </w:rPr>
        <w:t>تحويل البيانات</w:t>
      </w:r>
      <w:del w:id="167" w:author="Khair Horani" w:date="2025-07-15T13:01:00Z" w16du:dateUtc="2025-07-15T10:01:00Z">
        <w:r w:rsidRPr="002E4088" w:rsidDel="002D0A4D">
          <w:rPr>
            <w:color w:val="002060"/>
            <w:rtl/>
          </w:rPr>
          <w:delText>:</w:delText>
        </w:r>
      </w:del>
    </w:p>
    <w:p w14:paraId="56B09501" w14:textId="5B11D657" w:rsidR="002E4088" w:rsidRPr="002E4088" w:rsidRDefault="002E4088" w:rsidP="002E4088">
      <w:pPr>
        <w:pStyle w:val="YES"/>
        <w:rPr>
          <w:rtl/>
        </w:rPr>
      </w:pPr>
      <w:r w:rsidRPr="002E4088">
        <w:rPr>
          <w:rtl/>
        </w:rPr>
        <w:t xml:space="preserve">يسمح </w:t>
      </w:r>
      <w:r w:rsidRPr="002E4088">
        <w:t>EF Core</w:t>
      </w:r>
      <w:r w:rsidRPr="002E4088">
        <w:rPr>
          <w:rtl/>
        </w:rPr>
        <w:t xml:space="preserve"> بتحويل الجداول إلى كائنات (</w:t>
      </w:r>
      <w:r w:rsidRPr="002E4088">
        <w:t>Entities</w:t>
      </w:r>
      <w:r w:rsidRPr="002E4088">
        <w:rPr>
          <w:rtl/>
        </w:rPr>
        <w:t xml:space="preserve">) في المشروع، مما يُبسّط عملية القراءة والتحديث والحذف دون كتابة استعلامات </w:t>
      </w:r>
      <w:r w:rsidRPr="002E4088">
        <w:t>SQL</w:t>
      </w:r>
      <w:r w:rsidRPr="002E4088">
        <w:rPr>
          <w:rtl/>
        </w:rPr>
        <w:t xml:space="preserve"> يدوية.</w:t>
      </w:r>
    </w:p>
    <w:p w14:paraId="4F512E04" w14:textId="77777777" w:rsidR="002E4088" w:rsidRPr="002E4088" w:rsidRDefault="002E4088" w:rsidP="0008014B">
      <w:pPr>
        <w:pStyle w:val="YES"/>
        <w:numPr>
          <w:ilvl w:val="0"/>
          <w:numId w:val="16"/>
        </w:numPr>
        <w:rPr>
          <w:color w:val="002060"/>
          <w:rtl/>
        </w:rPr>
      </w:pPr>
      <w:r w:rsidRPr="002E4088">
        <w:rPr>
          <w:color w:val="002060"/>
          <w:rtl/>
        </w:rPr>
        <w:t>الهجرات (</w:t>
      </w:r>
      <w:r w:rsidRPr="002E4088">
        <w:rPr>
          <w:color w:val="002060"/>
        </w:rPr>
        <w:t>Migrations</w:t>
      </w:r>
      <w:r w:rsidRPr="002E4088">
        <w:rPr>
          <w:color w:val="002060"/>
          <w:rtl/>
        </w:rPr>
        <w:t>)</w:t>
      </w:r>
      <w:del w:id="168" w:author="Khair Horani" w:date="2025-07-15T13:01:00Z" w16du:dateUtc="2025-07-15T10:01:00Z">
        <w:r w:rsidRPr="002E4088" w:rsidDel="002D0A4D">
          <w:rPr>
            <w:color w:val="002060"/>
            <w:rtl/>
          </w:rPr>
          <w:delText>:</w:delText>
        </w:r>
      </w:del>
    </w:p>
    <w:p w14:paraId="76EAE677" w14:textId="20C195C5" w:rsidR="002E4088" w:rsidRPr="002E4088" w:rsidRDefault="002E4088" w:rsidP="002E4088">
      <w:pPr>
        <w:pStyle w:val="YES"/>
        <w:rPr>
          <w:rtl/>
        </w:rPr>
      </w:pPr>
      <w:r w:rsidRPr="002E4088">
        <w:rPr>
          <w:rtl/>
        </w:rPr>
        <w:t>يوفر آلية لإنشاء وتحديث بنية قاعدة البيانات تلقائيًا عند تغيير نموذج البيانات، ما يسهل عملية التطوير والصيانة.</w:t>
      </w:r>
    </w:p>
    <w:p w14:paraId="2C985C8A" w14:textId="77777777" w:rsidR="002E4088" w:rsidRPr="002E4088" w:rsidRDefault="002E4088" w:rsidP="0008014B">
      <w:pPr>
        <w:pStyle w:val="YES"/>
        <w:numPr>
          <w:ilvl w:val="0"/>
          <w:numId w:val="16"/>
        </w:numPr>
        <w:rPr>
          <w:color w:val="002060"/>
          <w:rtl/>
        </w:rPr>
      </w:pPr>
      <w:r w:rsidRPr="002E4088">
        <w:rPr>
          <w:color w:val="002060"/>
          <w:rtl/>
        </w:rPr>
        <w:t xml:space="preserve">دعم </w:t>
      </w:r>
      <w:r w:rsidRPr="002E4088">
        <w:rPr>
          <w:color w:val="002060"/>
        </w:rPr>
        <w:t>LINQ</w:t>
      </w:r>
      <w:del w:id="169" w:author="Khair Horani" w:date="2025-07-15T13:01:00Z" w16du:dateUtc="2025-07-15T10:01:00Z">
        <w:r w:rsidRPr="002E4088" w:rsidDel="002D0A4D">
          <w:rPr>
            <w:color w:val="002060"/>
            <w:rtl/>
          </w:rPr>
          <w:delText>:</w:delText>
        </w:r>
      </w:del>
    </w:p>
    <w:p w14:paraId="146963F5" w14:textId="04E07425" w:rsidR="002E4088" w:rsidRPr="002E4088" w:rsidRDefault="002E4088" w:rsidP="002E4088">
      <w:pPr>
        <w:pStyle w:val="YES"/>
        <w:rPr>
          <w:rtl/>
        </w:rPr>
      </w:pPr>
      <w:r w:rsidRPr="002E4088">
        <w:rPr>
          <w:rtl/>
        </w:rPr>
        <w:t xml:space="preserve">يدعم </w:t>
      </w:r>
      <w:r w:rsidRPr="002E4088">
        <w:t>EF Core</w:t>
      </w:r>
      <w:r w:rsidRPr="002E4088">
        <w:rPr>
          <w:rtl/>
        </w:rPr>
        <w:t xml:space="preserve"> استعلامات </w:t>
      </w:r>
      <w:r w:rsidRPr="002E4088">
        <w:t>LINQ</w:t>
      </w:r>
      <w:r w:rsidRPr="002E4088">
        <w:rPr>
          <w:rtl/>
        </w:rPr>
        <w:t xml:space="preserve">، وهي طريقة مرنة وآمنة لاسترجاع البيانات من قواعد البيانات باستخدام </w:t>
      </w:r>
      <w:r w:rsidRPr="002E4088">
        <w:t>C</w:t>
      </w:r>
      <w:r w:rsidRPr="002E4088">
        <w:rPr>
          <w:rtl/>
        </w:rPr>
        <w:t># مباشرة.</w:t>
      </w:r>
    </w:p>
    <w:p w14:paraId="07A3CF52" w14:textId="0247660A" w:rsidR="002E4088" w:rsidRPr="00CF0C32" w:rsidRDefault="002E4088" w:rsidP="0008014B">
      <w:pPr>
        <w:pStyle w:val="YES"/>
        <w:numPr>
          <w:ilvl w:val="0"/>
          <w:numId w:val="13"/>
        </w:numPr>
        <w:rPr>
          <w:b/>
          <w:bCs/>
          <w:rtl/>
        </w:rPr>
      </w:pPr>
      <w:r w:rsidRPr="00CF0C32">
        <w:rPr>
          <w:rFonts w:ascii="Times New Roman" w:hAnsi="Times New Roman" w:cs="Times New Roman" w:hint="cs"/>
          <w:b/>
          <w:bCs/>
          <w:rtl/>
        </w:rPr>
        <w:t>الفائدة</w:t>
      </w:r>
      <w:r w:rsidRPr="00CF0C32">
        <w:rPr>
          <w:b/>
          <w:bCs/>
          <w:rtl/>
        </w:rPr>
        <w:t xml:space="preserve"> </w:t>
      </w:r>
      <w:r w:rsidRPr="00CF0C32">
        <w:rPr>
          <w:rFonts w:ascii="Times New Roman" w:hAnsi="Times New Roman" w:cs="Times New Roman" w:hint="cs"/>
          <w:b/>
          <w:bCs/>
          <w:rtl/>
        </w:rPr>
        <w:t>منه</w:t>
      </w:r>
      <w:r w:rsidRPr="00CF0C32">
        <w:rPr>
          <w:b/>
          <w:bCs/>
          <w:rtl/>
        </w:rPr>
        <w:t xml:space="preserve"> </w:t>
      </w:r>
      <w:r w:rsidRPr="00CF0C32">
        <w:rPr>
          <w:rFonts w:ascii="Times New Roman" w:hAnsi="Times New Roman" w:cs="Times New Roman" w:hint="cs"/>
          <w:b/>
          <w:bCs/>
          <w:rtl/>
        </w:rPr>
        <w:t>في</w:t>
      </w:r>
      <w:r w:rsidRPr="00CF0C32">
        <w:rPr>
          <w:b/>
          <w:bCs/>
          <w:rtl/>
        </w:rPr>
        <w:t xml:space="preserve"> </w:t>
      </w:r>
      <w:r w:rsidRPr="00CF0C32">
        <w:rPr>
          <w:rFonts w:ascii="Times New Roman" w:hAnsi="Times New Roman" w:cs="Times New Roman" w:hint="cs"/>
          <w:b/>
          <w:bCs/>
          <w:rtl/>
        </w:rPr>
        <w:t>المشروع</w:t>
      </w:r>
      <w:del w:id="170" w:author="Khair Horani" w:date="2025-07-15T13:01:00Z" w16du:dateUtc="2025-07-15T10:01:00Z">
        <w:r w:rsidRPr="00CF0C32" w:rsidDel="002D0A4D">
          <w:rPr>
            <w:b/>
            <w:bCs/>
            <w:rtl/>
          </w:rPr>
          <w:delText>:</w:delText>
        </w:r>
      </w:del>
    </w:p>
    <w:p w14:paraId="07B3C331" w14:textId="5A67CEB8" w:rsidR="002E4088" w:rsidRPr="002E4088" w:rsidRDefault="002E4088" w:rsidP="0008014B">
      <w:pPr>
        <w:pStyle w:val="YES"/>
        <w:numPr>
          <w:ilvl w:val="0"/>
          <w:numId w:val="17"/>
        </w:numPr>
        <w:rPr>
          <w:rtl/>
        </w:rPr>
      </w:pPr>
      <w:r w:rsidRPr="002E4088">
        <w:rPr>
          <w:rtl/>
        </w:rPr>
        <w:t>تسهيل التواصل مع قاعدة البيانات وتجنب كتابة استعلامات يدوية.</w:t>
      </w:r>
    </w:p>
    <w:p w14:paraId="7A5518E0" w14:textId="2DFF5122" w:rsidR="001F1E07" w:rsidRPr="002E4088" w:rsidRDefault="002E4088" w:rsidP="0008014B">
      <w:pPr>
        <w:pStyle w:val="YES"/>
        <w:numPr>
          <w:ilvl w:val="0"/>
          <w:numId w:val="17"/>
        </w:numPr>
        <w:rPr>
          <w:rtl/>
        </w:rPr>
      </w:pPr>
      <w:r w:rsidRPr="002E4088">
        <w:rPr>
          <w:rtl/>
        </w:rPr>
        <w:lastRenderedPageBreak/>
        <w:t>إدارة الكيانات والعلاقات بسهولة باستخدام مبدأ الكائنات.</w:t>
      </w:r>
    </w:p>
    <w:p w14:paraId="5935A8FC" w14:textId="17FAB55E" w:rsidR="00B34789" w:rsidRDefault="00B34789" w:rsidP="004378F9">
      <w:pPr>
        <w:pStyle w:val="H3"/>
        <w:rPr>
          <w:rtl/>
        </w:rPr>
      </w:pPr>
      <w:r>
        <w:rPr>
          <w:rtl/>
        </w:rPr>
        <w:tab/>
      </w:r>
      <w:bookmarkStart w:id="171" w:name="_Toc203158134"/>
      <w:r>
        <w:rPr>
          <w:rFonts w:hint="cs"/>
          <w:rtl/>
        </w:rPr>
        <w:t xml:space="preserve">2-1-4 قاعدة البيانات </w:t>
      </w:r>
      <w:r>
        <w:t>SQL Server</w:t>
      </w:r>
      <w:bookmarkEnd w:id="171"/>
    </w:p>
    <w:p w14:paraId="1197FA50" w14:textId="5A8C5E8A" w:rsidR="00950237" w:rsidRPr="00950237" w:rsidRDefault="00950237" w:rsidP="00B92210">
      <w:pPr>
        <w:pStyle w:val="YES"/>
        <w:rPr>
          <w:rtl/>
        </w:rPr>
      </w:pPr>
      <w:r w:rsidRPr="00950237">
        <w:t>SQL Server</w:t>
      </w:r>
      <w:r w:rsidRPr="00950237">
        <w:rPr>
          <w:rtl/>
        </w:rPr>
        <w:t xml:space="preserve"> هو نظام إدارة قواعد بيانات علائقي (</w:t>
      </w:r>
      <w:r w:rsidRPr="00950237">
        <w:t>RDBMS</w:t>
      </w:r>
      <w:r w:rsidRPr="00950237">
        <w:rPr>
          <w:rtl/>
        </w:rPr>
        <w:t>) من تطوير مايكروسوفت، يُستخدم لتخزين البيانات وتنظيمها واسترجاعها بكفاءة عالية.</w:t>
      </w:r>
    </w:p>
    <w:p w14:paraId="0E6A8B9C" w14:textId="77777777" w:rsidR="00950237" w:rsidRPr="00B92210" w:rsidRDefault="00950237" w:rsidP="0008014B">
      <w:pPr>
        <w:pStyle w:val="YES"/>
        <w:numPr>
          <w:ilvl w:val="0"/>
          <w:numId w:val="18"/>
        </w:numPr>
        <w:rPr>
          <w:color w:val="002060"/>
          <w:rtl/>
        </w:rPr>
      </w:pPr>
      <w:r w:rsidRPr="00B92210">
        <w:rPr>
          <w:color w:val="002060"/>
          <w:rtl/>
        </w:rPr>
        <w:t>الدقة والموثوقية</w:t>
      </w:r>
      <w:del w:id="172" w:author="Khair Horani" w:date="2025-07-15T13:01:00Z" w16du:dateUtc="2025-07-15T10:01:00Z">
        <w:r w:rsidRPr="00B92210" w:rsidDel="002D0A4D">
          <w:rPr>
            <w:color w:val="002060"/>
            <w:rtl/>
          </w:rPr>
          <w:delText>:</w:delText>
        </w:r>
      </w:del>
    </w:p>
    <w:p w14:paraId="0012FA00" w14:textId="78713C9F" w:rsidR="00950237" w:rsidRPr="00950237" w:rsidRDefault="00950237" w:rsidP="00B92210">
      <w:pPr>
        <w:pStyle w:val="YES"/>
        <w:rPr>
          <w:rtl/>
        </w:rPr>
      </w:pPr>
      <w:r w:rsidRPr="00950237">
        <w:rPr>
          <w:rtl/>
        </w:rPr>
        <w:t xml:space="preserve">يوفر </w:t>
      </w:r>
      <w:r w:rsidRPr="00950237">
        <w:t>SQL Server</w:t>
      </w:r>
      <w:r w:rsidRPr="00950237">
        <w:rPr>
          <w:rtl/>
        </w:rPr>
        <w:t xml:space="preserve"> أداءً عالياً مع دعم كامل للمعاملات (</w:t>
      </w:r>
      <w:r w:rsidRPr="00950237">
        <w:t>Transactions</w:t>
      </w:r>
      <w:r w:rsidRPr="00950237">
        <w:rPr>
          <w:rtl/>
        </w:rPr>
        <w:t>)، مما يضمن سلامة البيانات.</w:t>
      </w:r>
    </w:p>
    <w:p w14:paraId="730D80D4" w14:textId="77777777" w:rsidR="00950237" w:rsidRPr="00B92210" w:rsidRDefault="00950237" w:rsidP="0008014B">
      <w:pPr>
        <w:pStyle w:val="YES"/>
        <w:numPr>
          <w:ilvl w:val="0"/>
          <w:numId w:val="18"/>
        </w:numPr>
        <w:rPr>
          <w:color w:val="002060"/>
          <w:rtl/>
        </w:rPr>
      </w:pPr>
      <w:r w:rsidRPr="00B92210">
        <w:rPr>
          <w:color w:val="002060"/>
          <w:rtl/>
        </w:rPr>
        <w:t>الأمان</w:t>
      </w:r>
      <w:del w:id="173" w:author="Khair Horani" w:date="2025-07-15T13:01:00Z" w16du:dateUtc="2025-07-15T10:01:00Z">
        <w:r w:rsidRPr="00B92210" w:rsidDel="002D0A4D">
          <w:rPr>
            <w:color w:val="002060"/>
            <w:rtl/>
          </w:rPr>
          <w:delText>:</w:delText>
        </w:r>
      </w:del>
    </w:p>
    <w:p w14:paraId="69F5D43A" w14:textId="743736CC" w:rsidR="00950237" w:rsidRPr="00950237" w:rsidRDefault="00950237" w:rsidP="00B92210">
      <w:pPr>
        <w:pStyle w:val="YES"/>
        <w:rPr>
          <w:rtl/>
        </w:rPr>
      </w:pPr>
      <w:r w:rsidRPr="00950237">
        <w:rPr>
          <w:rtl/>
        </w:rPr>
        <w:t>يدعم النظام عدة مستويات من الأمان مثل التحكم في الوصول، تشفير البيانات، وإدارة الصلاحيات.</w:t>
      </w:r>
    </w:p>
    <w:p w14:paraId="16DBA29E" w14:textId="77777777" w:rsidR="00950237" w:rsidRPr="00B92210" w:rsidRDefault="00950237" w:rsidP="0008014B">
      <w:pPr>
        <w:pStyle w:val="YES"/>
        <w:numPr>
          <w:ilvl w:val="0"/>
          <w:numId w:val="18"/>
        </w:numPr>
        <w:rPr>
          <w:color w:val="002060"/>
          <w:rtl/>
        </w:rPr>
      </w:pPr>
      <w:r w:rsidRPr="00B92210">
        <w:rPr>
          <w:color w:val="002060"/>
          <w:rtl/>
        </w:rPr>
        <w:t>تكامل مع أدوات التطوير</w:t>
      </w:r>
      <w:del w:id="174" w:author="Khair Horani" w:date="2025-07-15T13:01:00Z" w16du:dateUtc="2025-07-15T10:01:00Z">
        <w:r w:rsidRPr="00B92210" w:rsidDel="002D0A4D">
          <w:rPr>
            <w:color w:val="002060"/>
            <w:rtl/>
          </w:rPr>
          <w:delText>:</w:delText>
        </w:r>
      </w:del>
    </w:p>
    <w:p w14:paraId="57E7900F" w14:textId="73138526" w:rsidR="00950237" w:rsidRPr="00950237" w:rsidRDefault="00950237" w:rsidP="00B92210">
      <w:pPr>
        <w:pStyle w:val="YES"/>
        <w:rPr>
          <w:rtl/>
        </w:rPr>
      </w:pPr>
      <w:r w:rsidRPr="00950237">
        <w:rPr>
          <w:rtl/>
        </w:rPr>
        <w:t xml:space="preserve">يتكامل </w:t>
      </w:r>
      <w:r w:rsidRPr="00950237">
        <w:t>SQL Server</w:t>
      </w:r>
      <w:r w:rsidRPr="00950237">
        <w:rPr>
          <w:rtl/>
        </w:rPr>
        <w:t xml:space="preserve"> بشكل ممتاز مع أدوات .</w:t>
      </w:r>
      <w:r w:rsidRPr="00950237">
        <w:t>NET</w:t>
      </w:r>
      <w:r w:rsidRPr="00950237">
        <w:rPr>
          <w:rtl/>
        </w:rPr>
        <w:t xml:space="preserve"> مثل </w:t>
      </w:r>
      <w:r w:rsidRPr="00950237">
        <w:t>EF Core</w:t>
      </w:r>
      <w:r w:rsidRPr="00950237">
        <w:rPr>
          <w:rtl/>
        </w:rPr>
        <w:t>، مما يسهل عملية التطوير والصيانة.</w:t>
      </w:r>
    </w:p>
    <w:p w14:paraId="18F112F9" w14:textId="4EA9B9B8" w:rsidR="00950237" w:rsidRPr="00B92210" w:rsidRDefault="00950237" w:rsidP="0008014B">
      <w:pPr>
        <w:pStyle w:val="YES"/>
        <w:numPr>
          <w:ilvl w:val="0"/>
          <w:numId w:val="19"/>
        </w:numPr>
        <w:rPr>
          <w:b/>
          <w:bCs/>
          <w:rtl/>
        </w:rPr>
      </w:pPr>
      <w:r w:rsidRPr="00B92210">
        <w:rPr>
          <w:rFonts w:ascii="Times New Roman" w:hAnsi="Times New Roman" w:hint="cs"/>
          <w:b/>
          <w:bCs/>
          <w:rtl/>
        </w:rPr>
        <w:t>الفائدة</w:t>
      </w:r>
      <w:r w:rsidRPr="00B92210">
        <w:rPr>
          <w:b/>
          <w:bCs/>
          <w:rtl/>
        </w:rPr>
        <w:t xml:space="preserve"> </w:t>
      </w:r>
      <w:r w:rsidRPr="00B92210">
        <w:rPr>
          <w:rFonts w:ascii="Times New Roman" w:hAnsi="Times New Roman" w:hint="cs"/>
          <w:b/>
          <w:bCs/>
          <w:rtl/>
        </w:rPr>
        <w:t>منها</w:t>
      </w:r>
      <w:r w:rsidRPr="00B92210">
        <w:rPr>
          <w:b/>
          <w:bCs/>
          <w:rtl/>
        </w:rPr>
        <w:t xml:space="preserve"> </w:t>
      </w:r>
      <w:r w:rsidRPr="00B92210">
        <w:rPr>
          <w:rFonts w:ascii="Times New Roman" w:hAnsi="Times New Roman" w:hint="cs"/>
          <w:b/>
          <w:bCs/>
          <w:rtl/>
        </w:rPr>
        <w:t>في</w:t>
      </w:r>
      <w:r w:rsidRPr="00B92210">
        <w:rPr>
          <w:b/>
          <w:bCs/>
          <w:rtl/>
        </w:rPr>
        <w:t xml:space="preserve"> </w:t>
      </w:r>
      <w:r w:rsidRPr="00B92210">
        <w:rPr>
          <w:rFonts w:ascii="Times New Roman" w:hAnsi="Times New Roman" w:hint="cs"/>
          <w:b/>
          <w:bCs/>
          <w:rtl/>
        </w:rPr>
        <w:t>المشروع</w:t>
      </w:r>
      <w:del w:id="175" w:author="Khair Horani" w:date="2025-07-15T13:01:00Z" w16du:dateUtc="2025-07-15T10:01:00Z">
        <w:r w:rsidRPr="00B92210" w:rsidDel="002D0A4D">
          <w:rPr>
            <w:b/>
            <w:bCs/>
            <w:rtl/>
          </w:rPr>
          <w:delText>:</w:delText>
        </w:r>
      </w:del>
    </w:p>
    <w:p w14:paraId="6730B20E" w14:textId="1866EA95" w:rsidR="00950237" w:rsidRPr="00B92210" w:rsidRDefault="00950237" w:rsidP="0008014B">
      <w:pPr>
        <w:pStyle w:val="YES"/>
        <w:numPr>
          <w:ilvl w:val="0"/>
          <w:numId w:val="20"/>
        </w:numPr>
        <w:rPr>
          <w:rtl/>
        </w:rPr>
      </w:pPr>
      <w:r w:rsidRPr="00B92210">
        <w:rPr>
          <w:rtl/>
        </w:rPr>
        <w:t>تخزين بيانات الشكاوى والمستخدمين والطلبات بطريقة منظمة وآمنة.</w:t>
      </w:r>
    </w:p>
    <w:p w14:paraId="0D7F4A99" w14:textId="08295742" w:rsidR="00B92210" w:rsidRPr="00B92210" w:rsidRDefault="00950237" w:rsidP="0008014B">
      <w:pPr>
        <w:pStyle w:val="YES"/>
        <w:numPr>
          <w:ilvl w:val="0"/>
          <w:numId w:val="20"/>
        </w:numPr>
        <w:rPr>
          <w:rtl/>
        </w:rPr>
      </w:pPr>
      <w:r w:rsidRPr="00B92210">
        <w:rPr>
          <w:rtl/>
        </w:rPr>
        <w:t>دعم الاستعلامات والإحصائيات التي تُستخدم في الواجهة الخلفية</w:t>
      </w:r>
      <w:r w:rsidR="00B92210" w:rsidRPr="00B92210">
        <w:rPr>
          <w:rFonts w:hint="cs"/>
          <w:rtl/>
        </w:rPr>
        <w:t>.</w:t>
      </w:r>
    </w:p>
    <w:p w14:paraId="29FCDF55" w14:textId="35CA9EAE" w:rsidR="005D7ECA" w:rsidRPr="000E5130" w:rsidRDefault="005D7ECA" w:rsidP="00950237">
      <w:pPr>
        <w:pStyle w:val="H2"/>
        <w:rPr>
          <w:b/>
          <w:rtl/>
        </w:rPr>
      </w:pPr>
      <w:bookmarkStart w:id="176" w:name="_Toc203158135"/>
      <w:r w:rsidRPr="000E5130">
        <w:rPr>
          <w:rFonts w:hint="cs"/>
          <w:rtl/>
        </w:rPr>
        <w:t>2-</w:t>
      </w:r>
      <w:r w:rsidR="00067A82" w:rsidRPr="000E5130">
        <w:rPr>
          <w:rFonts w:hint="cs"/>
          <w:rtl/>
        </w:rPr>
        <w:t>2</w:t>
      </w:r>
      <w:r w:rsidRPr="000E5130">
        <w:rPr>
          <w:rFonts w:hint="cs"/>
          <w:rtl/>
        </w:rPr>
        <w:t xml:space="preserve"> </w:t>
      </w:r>
      <w:r w:rsidR="00D01552">
        <w:rPr>
          <w:rFonts w:hint="cs"/>
          <w:rtl/>
        </w:rPr>
        <w:t xml:space="preserve">اللغات والتقنيات المستخدمة في </w:t>
      </w:r>
      <w:del w:id="177" w:author="Wassim Ramadan" w:date="2025-07-15T09:24:00Z">
        <w:r w:rsidRPr="000E5130" w:rsidDel="00D01552">
          <w:rPr>
            <w:rFonts w:hint="cs"/>
            <w:rtl/>
          </w:rPr>
          <w:delText>الفرونت</w:delText>
        </w:r>
        <w:r w:rsidR="00D5012E" w:rsidRPr="000E5130" w:rsidDel="00D01552">
          <w:rPr>
            <w:rFonts w:hint="cs"/>
            <w:rtl/>
          </w:rPr>
          <w:delText xml:space="preserve"> </w:delText>
        </w:r>
      </w:del>
      <w:r w:rsidR="00D01552">
        <w:rPr>
          <w:rFonts w:hint="cs"/>
          <w:rtl/>
        </w:rPr>
        <w:t>الواجهة الأمامية</w:t>
      </w:r>
      <w:r w:rsidR="00D01552" w:rsidRPr="000E5130">
        <w:rPr>
          <w:rFonts w:hint="cs"/>
          <w:rtl/>
        </w:rPr>
        <w:t xml:space="preserve"> </w:t>
      </w:r>
      <w:r w:rsidR="00D5012E" w:rsidRPr="000E5130">
        <w:t>Frontend</w:t>
      </w:r>
      <w:bookmarkEnd w:id="176"/>
    </w:p>
    <w:p w14:paraId="166E6DCC" w14:textId="6362E27B" w:rsidR="000C3608" w:rsidRDefault="005D7ECA" w:rsidP="00962E47">
      <w:pPr>
        <w:pStyle w:val="H3"/>
        <w:rPr>
          <w:rtl/>
        </w:rPr>
      </w:pPr>
      <w:r>
        <w:rPr>
          <w:rtl/>
        </w:rPr>
        <w:tab/>
      </w:r>
      <w:bookmarkStart w:id="178" w:name="_Toc203158136"/>
      <w:r>
        <w:rPr>
          <w:rFonts w:hint="cs"/>
          <w:rtl/>
        </w:rPr>
        <w:t>2-2-1</w:t>
      </w:r>
      <w:r w:rsidR="00315D3F">
        <w:rPr>
          <w:rFonts w:hint="cs"/>
          <w:rtl/>
        </w:rPr>
        <w:t xml:space="preserve"> لغة</w:t>
      </w:r>
      <w:r>
        <w:rPr>
          <w:rFonts w:hint="cs"/>
          <w:rtl/>
        </w:rPr>
        <w:t xml:space="preserve"> </w:t>
      </w:r>
      <w:r w:rsidR="000C3608">
        <w:t>HTML</w:t>
      </w:r>
      <w:bookmarkEnd w:id="178"/>
    </w:p>
    <w:p w14:paraId="2EC4A60C" w14:textId="7A10D0EB" w:rsidR="008D1D47" w:rsidRPr="008D1D47" w:rsidRDefault="008D1D47" w:rsidP="00B7371F">
      <w:pPr>
        <w:pStyle w:val="YES"/>
        <w:rPr>
          <w:rtl/>
        </w:rPr>
      </w:pPr>
      <w:r w:rsidRPr="008D1D47">
        <w:t>HTML (Hypertext Markup Language)</w:t>
      </w:r>
      <w:r w:rsidRPr="008D1D47">
        <w:rPr>
          <w:rtl/>
        </w:rPr>
        <w:t xml:space="preserve"> هي اللغة الأساسية المستخدمة في بناء هيكل صفحات الويب. تمكّن المطورين من تنظيم وتوزيع المحتوى عبر مجموعة من العناصر مثل العناوين، الفقرات، الجداول، والصور.</w:t>
      </w:r>
    </w:p>
    <w:p w14:paraId="4922E43D" w14:textId="77777777" w:rsidR="008D1D47" w:rsidRPr="00B7371F" w:rsidRDefault="008D1D47" w:rsidP="0008014B">
      <w:pPr>
        <w:pStyle w:val="YES"/>
        <w:numPr>
          <w:ilvl w:val="0"/>
          <w:numId w:val="21"/>
        </w:numPr>
        <w:rPr>
          <w:color w:val="002060"/>
          <w:rtl/>
        </w:rPr>
      </w:pPr>
      <w:r w:rsidRPr="00B7371F">
        <w:rPr>
          <w:color w:val="002060"/>
          <w:rtl/>
        </w:rPr>
        <w:t>هيكلة الصفحة</w:t>
      </w:r>
      <w:del w:id="179" w:author="Khair Horani" w:date="2025-07-15T13:01:00Z" w16du:dateUtc="2025-07-15T10:01:00Z">
        <w:r w:rsidRPr="00B7371F" w:rsidDel="002D0A4D">
          <w:rPr>
            <w:color w:val="002060"/>
            <w:rtl/>
          </w:rPr>
          <w:delText>:</w:delText>
        </w:r>
      </w:del>
    </w:p>
    <w:p w14:paraId="0106D536" w14:textId="71EF72FF" w:rsidR="008D1D47" w:rsidRPr="008D1D47" w:rsidRDefault="008D1D47" w:rsidP="00B7371F">
      <w:pPr>
        <w:pStyle w:val="YES"/>
        <w:rPr>
          <w:rtl/>
        </w:rPr>
      </w:pPr>
      <w:r w:rsidRPr="008D1D47">
        <w:rPr>
          <w:rtl/>
        </w:rPr>
        <w:t xml:space="preserve">توفر </w:t>
      </w:r>
      <w:r w:rsidRPr="008D1D47">
        <w:t>HTML</w:t>
      </w:r>
      <w:r w:rsidRPr="008D1D47">
        <w:rPr>
          <w:rtl/>
        </w:rPr>
        <w:t xml:space="preserve"> الهيكل العظمي لصفحات الويب من خلال استخدام عناصر محددة تُنظم المحتوى وتسهّل قراءته.</w:t>
      </w:r>
    </w:p>
    <w:p w14:paraId="7E2E1D67" w14:textId="77777777" w:rsidR="008D1D47" w:rsidRPr="00B7371F" w:rsidRDefault="008D1D47" w:rsidP="0008014B">
      <w:pPr>
        <w:pStyle w:val="YES"/>
        <w:numPr>
          <w:ilvl w:val="0"/>
          <w:numId w:val="21"/>
        </w:numPr>
        <w:rPr>
          <w:color w:val="002060"/>
          <w:rtl/>
        </w:rPr>
      </w:pPr>
      <w:r w:rsidRPr="00B7371F">
        <w:rPr>
          <w:color w:val="002060"/>
          <w:rtl/>
        </w:rPr>
        <w:t>عناصر الوسائط المتعددة</w:t>
      </w:r>
      <w:del w:id="180" w:author="Khair Horani" w:date="2025-07-15T13:01:00Z" w16du:dateUtc="2025-07-15T10:01:00Z">
        <w:r w:rsidRPr="00B7371F" w:rsidDel="002D0A4D">
          <w:rPr>
            <w:color w:val="002060"/>
            <w:rtl/>
          </w:rPr>
          <w:delText>:</w:delText>
        </w:r>
      </w:del>
    </w:p>
    <w:p w14:paraId="6EA1DCAF" w14:textId="4A392866" w:rsidR="008D1D47" w:rsidRPr="008D1D47" w:rsidRDefault="008D1D47" w:rsidP="00B7371F">
      <w:pPr>
        <w:pStyle w:val="YES"/>
        <w:rPr>
          <w:rtl/>
        </w:rPr>
      </w:pPr>
      <w:r w:rsidRPr="008D1D47">
        <w:rPr>
          <w:rtl/>
        </w:rPr>
        <w:t xml:space="preserve">تدعم </w:t>
      </w:r>
      <w:r w:rsidRPr="008D1D47">
        <w:t>HTML</w:t>
      </w:r>
      <w:r w:rsidRPr="008D1D47">
        <w:rPr>
          <w:rtl/>
        </w:rPr>
        <w:t xml:space="preserve"> تضمين عناصر مثل الصور، الفيديو، والصوت، مما يُضفي طابعًا تفاعليًا على الصفحة.</w:t>
      </w:r>
    </w:p>
    <w:p w14:paraId="529C1C69" w14:textId="77777777" w:rsidR="008D1D47" w:rsidRPr="00B7371F" w:rsidRDefault="008D1D47" w:rsidP="0008014B">
      <w:pPr>
        <w:pStyle w:val="YES"/>
        <w:numPr>
          <w:ilvl w:val="0"/>
          <w:numId w:val="21"/>
        </w:numPr>
        <w:rPr>
          <w:color w:val="002060"/>
          <w:rtl/>
        </w:rPr>
      </w:pPr>
      <w:r w:rsidRPr="00B7371F">
        <w:rPr>
          <w:color w:val="002060"/>
          <w:rtl/>
        </w:rPr>
        <w:lastRenderedPageBreak/>
        <w:t>الربط الداخلي والخارجي</w:t>
      </w:r>
      <w:del w:id="181" w:author="Khair Horani" w:date="2025-07-15T13:01:00Z" w16du:dateUtc="2025-07-15T10:01:00Z">
        <w:r w:rsidRPr="00B7371F" w:rsidDel="002D0A4D">
          <w:rPr>
            <w:color w:val="002060"/>
            <w:rtl/>
          </w:rPr>
          <w:delText>:</w:delText>
        </w:r>
      </w:del>
    </w:p>
    <w:p w14:paraId="346F2C88" w14:textId="2A8C3B7C" w:rsidR="008D1D47" w:rsidRPr="008D1D47" w:rsidRDefault="008D1D47" w:rsidP="00B7371F">
      <w:pPr>
        <w:pStyle w:val="YES"/>
        <w:rPr>
          <w:rtl/>
        </w:rPr>
      </w:pPr>
      <w:r w:rsidRPr="008D1D47">
        <w:rPr>
          <w:rtl/>
        </w:rPr>
        <w:t xml:space="preserve">توفر </w:t>
      </w:r>
      <w:r w:rsidRPr="008D1D47">
        <w:t>HTML</w:t>
      </w:r>
      <w:r w:rsidRPr="008D1D47">
        <w:rPr>
          <w:rtl/>
        </w:rPr>
        <w:t xml:space="preserve"> القدرة على إنشاء روابط داخلية بين الصفحات وروابط خارجية للمواقع الأخرى، مما يُسهّل التنقل داخل الموقع.</w:t>
      </w:r>
    </w:p>
    <w:p w14:paraId="7371AE71" w14:textId="08BC47D6" w:rsidR="008D1D47" w:rsidRPr="00B7371F" w:rsidRDefault="008D1D47" w:rsidP="0008014B">
      <w:pPr>
        <w:pStyle w:val="YES"/>
        <w:numPr>
          <w:ilvl w:val="0"/>
          <w:numId w:val="19"/>
        </w:numPr>
        <w:rPr>
          <w:b/>
          <w:bCs/>
          <w:rtl/>
        </w:rPr>
      </w:pPr>
      <w:r w:rsidRPr="00B7371F">
        <w:rPr>
          <w:rFonts w:ascii="Times New Roman" w:hAnsi="Times New Roman" w:cs="Times New Roman" w:hint="cs"/>
          <w:b/>
          <w:bCs/>
          <w:rtl/>
        </w:rPr>
        <w:t>الفائدة</w:t>
      </w:r>
      <w:r w:rsidRPr="00B7371F">
        <w:rPr>
          <w:b/>
          <w:bCs/>
          <w:rtl/>
        </w:rPr>
        <w:t xml:space="preserve"> </w:t>
      </w:r>
      <w:r w:rsidRPr="00B7371F">
        <w:rPr>
          <w:rFonts w:ascii="Times New Roman" w:hAnsi="Times New Roman" w:cs="Times New Roman" w:hint="cs"/>
          <w:b/>
          <w:bCs/>
          <w:rtl/>
        </w:rPr>
        <w:t>في</w:t>
      </w:r>
      <w:r w:rsidRPr="00B7371F">
        <w:rPr>
          <w:b/>
          <w:bCs/>
          <w:rtl/>
        </w:rPr>
        <w:t xml:space="preserve"> </w:t>
      </w:r>
      <w:r w:rsidRPr="00B7371F">
        <w:rPr>
          <w:rFonts w:ascii="Times New Roman" w:hAnsi="Times New Roman" w:cs="Times New Roman" w:hint="cs"/>
          <w:b/>
          <w:bCs/>
          <w:rtl/>
        </w:rPr>
        <w:t>المشروع</w:t>
      </w:r>
      <w:r w:rsidRPr="00B7371F">
        <w:rPr>
          <w:b/>
          <w:bCs/>
          <w:rtl/>
        </w:rPr>
        <w:t>:</w:t>
      </w:r>
    </w:p>
    <w:p w14:paraId="47D21B42" w14:textId="5854BBA2" w:rsidR="008D1D47" w:rsidRPr="008D1D47" w:rsidRDefault="008D1D47" w:rsidP="0008014B">
      <w:pPr>
        <w:pStyle w:val="YES"/>
        <w:numPr>
          <w:ilvl w:val="0"/>
          <w:numId w:val="22"/>
        </w:numPr>
        <w:rPr>
          <w:rtl/>
        </w:rPr>
      </w:pPr>
      <w:r w:rsidRPr="008D1D47">
        <w:rPr>
          <w:rtl/>
        </w:rPr>
        <w:t>تنظيم المحتوى وتحديد عناصر الصفحة الأساسية بشكل واضح.</w:t>
      </w:r>
    </w:p>
    <w:p w14:paraId="0EBB2F4D" w14:textId="4B0A04CB" w:rsidR="001F1E07" w:rsidRPr="008D1D47" w:rsidRDefault="008D1D47" w:rsidP="0008014B">
      <w:pPr>
        <w:pStyle w:val="YES"/>
        <w:numPr>
          <w:ilvl w:val="0"/>
          <w:numId w:val="22"/>
        </w:numPr>
        <w:rPr>
          <w:rtl/>
        </w:rPr>
      </w:pPr>
      <w:r w:rsidRPr="008D1D47">
        <w:rPr>
          <w:rtl/>
        </w:rPr>
        <w:t>عرض المعلومات والشكاوى بطريقة منسقة وسهلة التصفح للمواطنين.</w:t>
      </w:r>
    </w:p>
    <w:p w14:paraId="45EA81EA" w14:textId="63976269" w:rsidR="00E516CB" w:rsidRDefault="000C3608" w:rsidP="00962E47">
      <w:pPr>
        <w:pStyle w:val="H3"/>
        <w:rPr>
          <w:rtl/>
        </w:rPr>
      </w:pPr>
      <w:commentRangeStart w:id="182"/>
      <w:r>
        <w:rPr>
          <w:rtl/>
        </w:rPr>
        <w:tab/>
      </w:r>
      <w:bookmarkStart w:id="183" w:name="_Toc203158137"/>
      <w:r>
        <w:rPr>
          <w:rFonts w:hint="cs"/>
          <w:rtl/>
        </w:rPr>
        <w:t>2-2-</w:t>
      </w:r>
      <w:r w:rsidR="00E516CB">
        <w:rPr>
          <w:rFonts w:hint="cs"/>
          <w:rtl/>
        </w:rPr>
        <w:t>2</w:t>
      </w:r>
      <w:r w:rsidR="00E516CB">
        <w:t xml:space="preserve"> </w:t>
      </w:r>
      <w:r w:rsidR="00E516CB">
        <w:rPr>
          <w:rFonts w:hint="cs"/>
          <w:rtl/>
        </w:rPr>
        <w:t>لغة</w:t>
      </w:r>
      <w:r>
        <w:rPr>
          <w:rFonts w:hint="cs"/>
          <w:rtl/>
        </w:rPr>
        <w:t xml:space="preserve"> </w:t>
      </w:r>
      <w:r>
        <w:t>JavaScript</w:t>
      </w:r>
      <w:bookmarkEnd w:id="183"/>
      <w:commentRangeEnd w:id="182"/>
      <w:r w:rsidR="00D01552">
        <w:rPr>
          <w:rStyle w:val="CommentReference"/>
          <w:rFonts w:asciiTheme="majorBidi" w:eastAsiaTheme="minorHAnsi" w:hAnsiTheme="majorBidi" w:cstheme="minorBidi"/>
          <w:b w:val="0"/>
          <w:bCs w:val="0"/>
          <w:color w:val="auto"/>
          <w:lang w:bidi="ar-SA"/>
        </w:rPr>
        <w:commentReference w:id="182"/>
      </w:r>
    </w:p>
    <w:p w14:paraId="774994E8" w14:textId="38FB924A" w:rsidR="00C73B36" w:rsidRDefault="00C73B36" w:rsidP="00C73B36">
      <w:pPr>
        <w:pStyle w:val="YES"/>
        <w:rPr>
          <w:rtl/>
        </w:rPr>
      </w:pPr>
      <w:r>
        <w:t>JavaScript</w:t>
      </w:r>
      <w:r>
        <w:rPr>
          <w:rFonts w:cs="Times New Roman"/>
          <w:rtl/>
        </w:rPr>
        <w:t xml:space="preserve"> هي لغة برمجة تُستخدم على جانب العميل (</w:t>
      </w:r>
      <w:r>
        <w:t>Client-Side</w:t>
      </w:r>
      <w:r>
        <w:rPr>
          <w:rFonts w:cs="Times New Roman"/>
          <w:rtl/>
        </w:rPr>
        <w:t>) لإضافة التفاعلية والديناميكية إلى صفحات الويب. تُنفّذ مباشرة في المتصفح.</w:t>
      </w:r>
    </w:p>
    <w:p w14:paraId="5CE28A95" w14:textId="77777777" w:rsidR="00C73B36" w:rsidRPr="00C73B36" w:rsidRDefault="00C73B36" w:rsidP="0008014B">
      <w:pPr>
        <w:pStyle w:val="YES"/>
        <w:numPr>
          <w:ilvl w:val="0"/>
          <w:numId w:val="23"/>
        </w:numPr>
        <w:rPr>
          <w:color w:val="002060"/>
          <w:rtl/>
        </w:rPr>
      </w:pPr>
      <w:r w:rsidRPr="00C73B36">
        <w:rPr>
          <w:rFonts w:cs="Times New Roman"/>
          <w:color w:val="002060"/>
          <w:rtl/>
        </w:rPr>
        <w:t>ديناميكية المحتوى</w:t>
      </w:r>
      <w:del w:id="184" w:author="Khair Horani" w:date="2025-07-15T13:02:00Z" w16du:dateUtc="2025-07-15T10:02:00Z">
        <w:r w:rsidRPr="00C73B36" w:rsidDel="002D0A4D">
          <w:rPr>
            <w:rFonts w:cs="Times New Roman"/>
            <w:color w:val="002060"/>
            <w:rtl/>
          </w:rPr>
          <w:delText>:</w:delText>
        </w:r>
      </w:del>
    </w:p>
    <w:p w14:paraId="52AFB70B" w14:textId="502A3F52" w:rsidR="00C73B36" w:rsidRDefault="00C73B36" w:rsidP="00C73B36">
      <w:pPr>
        <w:pStyle w:val="YES"/>
        <w:rPr>
          <w:rtl/>
        </w:rPr>
      </w:pPr>
      <w:r>
        <w:rPr>
          <w:rFonts w:cs="Times New Roman"/>
          <w:rtl/>
        </w:rPr>
        <w:t xml:space="preserve">تتيح </w:t>
      </w:r>
      <w:r>
        <w:t>JavaScript</w:t>
      </w:r>
      <w:r>
        <w:rPr>
          <w:rFonts w:cs="Times New Roman"/>
          <w:rtl/>
        </w:rPr>
        <w:t xml:space="preserve"> تحديث محتوى الصفحة دون الحاجة إلى إعادة تحميلها، مما يحسّن الأداء وسرعة التفاعل.</w:t>
      </w:r>
    </w:p>
    <w:p w14:paraId="3A0DF5BE" w14:textId="77777777" w:rsidR="00C73B36" w:rsidRPr="00C73B36" w:rsidRDefault="00C73B36" w:rsidP="0008014B">
      <w:pPr>
        <w:pStyle w:val="YES"/>
        <w:numPr>
          <w:ilvl w:val="0"/>
          <w:numId w:val="23"/>
        </w:numPr>
        <w:rPr>
          <w:color w:val="002060"/>
          <w:rtl/>
        </w:rPr>
      </w:pPr>
      <w:r w:rsidRPr="00C73B36">
        <w:rPr>
          <w:rFonts w:cs="Times New Roman"/>
          <w:color w:val="002060"/>
          <w:rtl/>
        </w:rPr>
        <w:t>التفاعل مع المستخدم</w:t>
      </w:r>
      <w:del w:id="185" w:author="Khair Horani" w:date="2025-07-15T13:02:00Z" w16du:dateUtc="2025-07-15T10:02:00Z">
        <w:r w:rsidRPr="00C73B36" w:rsidDel="002D0A4D">
          <w:rPr>
            <w:rFonts w:cs="Times New Roman"/>
            <w:color w:val="002060"/>
            <w:rtl/>
          </w:rPr>
          <w:delText>:</w:delText>
        </w:r>
      </w:del>
    </w:p>
    <w:p w14:paraId="45F45C55" w14:textId="0D2FC063" w:rsidR="00C73B36" w:rsidRDefault="00C73B36" w:rsidP="00C73B36">
      <w:pPr>
        <w:pStyle w:val="YES"/>
        <w:rPr>
          <w:rtl/>
        </w:rPr>
      </w:pPr>
      <w:r>
        <w:rPr>
          <w:rFonts w:cs="Times New Roman"/>
          <w:rtl/>
        </w:rPr>
        <w:t>تُستخدم للتحقق من صحة النماذج، التعامل مع الأحداث (مثل النقر أو الإدخال)، والتحكم في عرض البيانات بشكل مباشر.</w:t>
      </w:r>
    </w:p>
    <w:p w14:paraId="4A8703FE" w14:textId="77777777" w:rsidR="00C73B36" w:rsidRPr="00C73B36" w:rsidRDefault="00C73B36" w:rsidP="0008014B">
      <w:pPr>
        <w:pStyle w:val="YES"/>
        <w:numPr>
          <w:ilvl w:val="0"/>
          <w:numId w:val="23"/>
        </w:numPr>
        <w:rPr>
          <w:color w:val="002060"/>
          <w:rtl/>
        </w:rPr>
      </w:pPr>
      <w:r w:rsidRPr="00C73B36">
        <w:rPr>
          <w:rFonts w:cs="Times New Roman"/>
          <w:color w:val="002060"/>
          <w:rtl/>
        </w:rPr>
        <w:t>التكامل مع مكتبات</w:t>
      </w:r>
      <w:del w:id="186" w:author="Khair Horani" w:date="2025-07-15T13:02:00Z" w16du:dateUtc="2025-07-15T10:02:00Z">
        <w:r w:rsidRPr="00C73B36" w:rsidDel="002D0A4D">
          <w:rPr>
            <w:rFonts w:cs="Times New Roman"/>
            <w:color w:val="002060"/>
            <w:rtl/>
          </w:rPr>
          <w:delText>:</w:delText>
        </w:r>
      </w:del>
    </w:p>
    <w:p w14:paraId="78CC8F7B" w14:textId="0C6E73EE" w:rsidR="00C73B36" w:rsidRDefault="00C73B36" w:rsidP="00C73B36">
      <w:pPr>
        <w:pStyle w:val="YES"/>
        <w:rPr>
          <w:rtl/>
        </w:rPr>
      </w:pPr>
      <w:r>
        <w:rPr>
          <w:rFonts w:cs="Times New Roman"/>
          <w:rtl/>
        </w:rPr>
        <w:t xml:space="preserve">تُدعم </w:t>
      </w:r>
      <w:r>
        <w:t>JavaScript</w:t>
      </w:r>
      <w:r>
        <w:rPr>
          <w:rFonts w:cs="Times New Roman"/>
          <w:rtl/>
        </w:rPr>
        <w:t xml:space="preserve"> بمكتبات قوية مثل </w:t>
      </w:r>
      <w:r>
        <w:t>jQuery</w:t>
      </w:r>
      <w:r>
        <w:rPr>
          <w:rFonts w:cs="Times New Roman"/>
          <w:rtl/>
        </w:rPr>
        <w:t xml:space="preserve"> و</w:t>
      </w:r>
      <w:r>
        <w:t>Chart.js</w:t>
      </w:r>
      <w:r>
        <w:rPr>
          <w:rFonts w:cs="Times New Roman"/>
          <w:rtl/>
        </w:rPr>
        <w:t xml:space="preserve"> لتسهيل بناء واجهات متقدمة.</w:t>
      </w:r>
    </w:p>
    <w:p w14:paraId="2E53DC44" w14:textId="6796AC9C" w:rsidR="00C73B36" w:rsidRPr="00C73B36" w:rsidRDefault="00C73B36" w:rsidP="0008014B">
      <w:pPr>
        <w:pStyle w:val="YES"/>
        <w:numPr>
          <w:ilvl w:val="0"/>
          <w:numId w:val="19"/>
        </w:numPr>
        <w:rPr>
          <w:b/>
          <w:bCs/>
          <w:rtl/>
        </w:rPr>
      </w:pPr>
      <w:r w:rsidRPr="00C73B36">
        <w:rPr>
          <w:rFonts w:ascii="Times New Roman" w:hAnsi="Times New Roman" w:cs="Times New Roman" w:hint="cs"/>
          <w:b/>
          <w:bCs/>
          <w:rtl/>
        </w:rPr>
        <w:t>الفائدة</w:t>
      </w:r>
      <w:r w:rsidRPr="00C73B36">
        <w:rPr>
          <w:rFonts w:cs="Times New Roman"/>
          <w:b/>
          <w:bCs/>
          <w:rtl/>
        </w:rPr>
        <w:t xml:space="preserve"> </w:t>
      </w:r>
      <w:r w:rsidRPr="00C73B36">
        <w:rPr>
          <w:rFonts w:ascii="Times New Roman" w:hAnsi="Times New Roman" w:cs="Times New Roman" w:hint="cs"/>
          <w:b/>
          <w:bCs/>
          <w:rtl/>
        </w:rPr>
        <w:t>في</w:t>
      </w:r>
      <w:r w:rsidRPr="00C73B36">
        <w:rPr>
          <w:rFonts w:cs="Times New Roman"/>
          <w:b/>
          <w:bCs/>
          <w:rtl/>
        </w:rPr>
        <w:t xml:space="preserve"> </w:t>
      </w:r>
      <w:r w:rsidRPr="00C73B36">
        <w:rPr>
          <w:rFonts w:ascii="Times New Roman" w:hAnsi="Times New Roman" w:cs="Times New Roman" w:hint="cs"/>
          <w:b/>
          <w:bCs/>
          <w:rtl/>
        </w:rPr>
        <w:t>المشروع</w:t>
      </w:r>
      <w:del w:id="187" w:author="Khair Horani" w:date="2025-07-15T13:02:00Z" w16du:dateUtc="2025-07-15T10:02:00Z">
        <w:r w:rsidRPr="00C73B36" w:rsidDel="002D0A4D">
          <w:rPr>
            <w:rFonts w:cs="Times New Roman"/>
            <w:b/>
            <w:bCs/>
            <w:rtl/>
          </w:rPr>
          <w:delText>:</w:delText>
        </w:r>
      </w:del>
    </w:p>
    <w:p w14:paraId="4976F8BB" w14:textId="527C1A03" w:rsidR="00C73B36" w:rsidRDefault="00C73B36" w:rsidP="0008014B">
      <w:pPr>
        <w:pStyle w:val="YES"/>
        <w:numPr>
          <w:ilvl w:val="0"/>
          <w:numId w:val="24"/>
        </w:numPr>
        <w:rPr>
          <w:rtl/>
        </w:rPr>
      </w:pPr>
      <w:r>
        <w:rPr>
          <w:rFonts w:cs="Times New Roman"/>
          <w:rtl/>
        </w:rPr>
        <w:t>تمكين المستخدم من التفاعل المباشر مع عناصر الواجهة (كالأزرار والنماذج).</w:t>
      </w:r>
    </w:p>
    <w:p w14:paraId="32F78A5C" w14:textId="7430FA64" w:rsidR="001F1E07" w:rsidRPr="001F1E07" w:rsidRDefault="00C73B36" w:rsidP="0008014B">
      <w:pPr>
        <w:pStyle w:val="YES"/>
        <w:numPr>
          <w:ilvl w:val="0"/>
          <w:numId w:val="24"/>
        </w:numPr>
      </w:pPr>
      <w:r>
        <w:rPr>
          <w:rFonts w:cs="Times New Roman"/>
          <w:rtl/>
        </w:rPr>
        <w:t>عرض البيانات مثل الطلبات والإحصائيات بشكل حي وتفاعلي.</w:t>
      </w:r>
    </w:p>
    <w:p w14:paraId="325DB301" w14:textId="41A73082" w:rsidR="00F47247" w:rsidRDefault="00F47247" w:rsidP="00962E47">
      <w:pPr>
        <w:pStyle w:val="H3"/>
        <w:rPr>
          <w:rtl/>
        </w:rPr>
      </w:pPr>
      <w:r>
        <w:tab/>
      </w:r>
      <w:bookmarkStart w:id="188" w:name="_Toc203158138"/>
      <w:r w:rsidR="004015E5">
        <w:rPr>
          <w:rFonts w:hint="cs"/>
          <w:rtl/>
        </w:rPr>
        <w:t>2-2-3</w:t>
      </w:r>
      <w:r w:rsidR="00C851B4">
        <w:rPr>
          <w:rFonts w:hint="cs"/>
          <w:rtl/>
        </w:rPr>
        <w:t xml:space="preserve"> لغة</w:t>
      </w:r>
      <w:r w:rsidR="004015E5">
        <w:rPr>
          <w:rFonts w:hint="cs"/>
          <w:rtl/>
        </w:rPr>
        <w:t xml:space="preserve"> </w:t>
      </w:r>
      <w:r w:rsidR="004015E5">
        <w:t>CSS</w:t>
      </w:r>
      <w:bookmarkEnd w:id="188"/>
    </w:p>
    <w:p w14:paraId="445C02FE" w14:textId="614C5F84" w:rsidR="002133A0" w:rsidRPr="002133A0" w:rsidRDefault="002133A0" w:rsidP="002133A0">
      <w:pPr>
        <w:pStyle w:val="YES"/>
        <w:rPr>
          <w:rtl/>
        </w:rPr>
      </w:pPr>
      <w:r w:rsidRPr="002133A0">
        <w:t>CSS (Cascading Style Sheets)</w:t>
      </w:r>
      <w:r w:rsidRPr="002133A0">
        <w:rPr>
          <w:rtl/>
        </w:rPr>
        <w:t xml:space="preserve"> هي لغة تنسيقية تُستخدم لتحديد شكل ومظهر صفحات </w:t>
      </w:r>
      <w:r w:rsidRPr="002133A0">
        <w:t>HTML</w:t>
      </w:r>
      <w:r w:rsidRPr="002133A0">
        <w:rPr>
          <w:rtl/>
        </w:rPr>
        <w:t xml:space="preserve"> من حيث الألوان، الخطوط، الأحجام، والتوزيع.</w:t>
      </w:r>
    </w:p>
    <w:p w14:paraId="18EBA0AB" w14:textId="77777777" w:rsidR="002133A0" w:rsidRPr="002133A0" w:rsidRDefault="002133A0" w:rsidP="0008014B">
      <w:pPr>
        <w:pStyle w:val="YES"/>
        <w:numPr>
          <w:ilvl w:val="0"/>
          <w:numId w:val="26"/>
        </w:numPr>
        <w:rPr>
          <w:color w:val="002060"/>
          <w:rtl/>
        </w:rPr>
      </w:pPr>
      <w:r w:rsidRPr="002133A0">
        <w:rPr>
          <w:color w:val="002060"/>
          <w:rtl/>
        </w:rPr>
        <w:t>تصميم أنيق</w:t>
      </w:r>
      <w:del w:id="189" w:author="Khair Horani" w:date="2025-07-15T13:02:00Z" w16du:dateUtc="2025-07-15T10:02:00Z">
        <w:r w:rsidRPr="002133A0" w:rsidDel="002D0A4D">
          <w:rPr>
            <w:color w:val="002060"/>
            <w:rtl/>
          </w:rPr>
          <w:delText>:</w:delText>
        </w:r>
      </w:del>
    </w:p>
    <w:p w14:paraId="10FDC9AD" w14:textId="327DED67" w:rsidR="002133A0" w:rsidRPr="002133A0" w:rsidRDefault="002133A0" w:rsidP="002133A0">
      <w:pPr>
        <w:pStyle w:val="YES"/>
        <w:rPr>
          <w:rtl/>
        </w:rPr>
      </w:pPr>
      <w:r w:rsidRPr="002133A0">
        <w:rPr>
          <w:rtl/>
        </w:rPr>
        <w:lastRenderedPageBreak/>
        <w:t xml:space="preserve">تمكّن </w:t>
      </w:r>
      <w:r w:rsidRPr="002133A0">
        <w:t>CSS</w:t>
      </w:r>
      <w:r w:rsidRPr="002133A0">
        <w:rPr>
          <w:rtl/>
        </w:rPr>
        <w:t xml:space="preserve"> من تطبيق تصميمات جذابة ومتناسقة في جميع أنحاء الموقع.</w:t>
      </w:r>
    </w:p>
    <w:p w14:paraId="732EAED6" w14:textId="05AEBD7D" w:rsidR="002133A0" w:rsidRPr="002133A0" w:rsidRDefault="002133A0" w:rsidP="0008014B">
      <w:pPr>
        <w:pStyle w:val="YES"/>
        <w:numPr>
          <w:ilvl w:val="0"/>
          <w:numId w:val="26"/>
        </w:numPr>
        <w:rPr>
          <w:color w:val="002060"/>
          <w:rtl/>
        </w:rPr>
      </w:pPr>
      <w:r w:rsidRPr="002133A0">
        <w:rPr>
          <w:color w:val="002060"/>
          <w:rtl/>
        </w:rPr>
        <w:t>التصميم المتجاوب</w:t>
      </w:r>
    </w:p>
    <w:p w14:paraId="625E2A3B" w14:textId="416FB02B" w:rsidR="002133A0" w:rsidRPr="002133A0" w:rsidRDefault="002133A0" w:rsidP="002133A0">
      <w:pPr>
        <w:pStyle w:val="YES"/>
        <w:rPr>
          <w:rtl/>
        </w:rPr>
      </w:pPr>
      <w:r w:rsidRPr="002133A0">
        <w:rPr>
          <w:rtl/>
        </w:rPr>
        <w:t>تُستخدم لإنشاء واجهات تستجيب لحجم الجهاز (كمبيوتر – موبايل – تابلت)، ما يضمن تجربة مستخدم سلسة.</w:t>
      </w:r>
    </w:p>
    <w:p w14:paraId="5186F7D8" w14:textId="3E9D3A18" w:rsidR="002133A0" w:rsidRPr="002133A0" w:rsidRDefault="002133A0" w:rsidP="0008014B">
      <w:pPr>
        <w:pStyle w:val="YES"/>
        <w:numPr>
          <w:ilvl w:val="0"/>
          <w:numId w:val="26"/>
        </w:numPr>
        <w:rPr>
          <w:color w:val="002060"/>
          <w:rtl/>
        </w:rPr>
      </w:pPr>
      <w:r w:rsidRPr="002133A0">
        <w:rPr>
          <w:color w:val="002060"/>
          <w:rtl/>
        </w:rPr>
        <w:t>تأثيرات مرئية</w:t>
      </w:r>
    </w:p>
    <w:p w14:paraId="2065782B" w14:textId="3838C6E2" w:rsidR="002133A0" w:rsidRPr="002133A0" w:rsidRDefault="002133A0" w:rsidP="002133A0">
      <w:pPr>
        <w:pStyle w:val="YES"/>
        <w:rPr>
          <w:rtl/>
        </w:rPr>
      </w:pPr>
      <w:r w:rsidRPr="002133A0">
        <w:rPr>
          <w:rtl/>
        </w:rPr>
        <w:t xml:space="preserve">تدعم </w:t>
      </w:r>
      <w:r w:rsidRPr="002133A0">
        <w:t>CSS</w:t>
      </w:r>
      <w:r w:rsidRPr="002133A0">
        <w:rPr>
          <w:rtl/>
        </w:rPr>
        <w:t xml:space="preserve"> تطبيق حركات وانتقالات بين العناصر مما يجعل الواجهة أكثر سلاسة وجاذبية.</w:t>
      </w:r>
    </w:p>
    <w:p w14:paraId="2B75665B" w14:textId="43160EF5" w:rsidR="002133A0" w:rsidRPr="002133A0" w:rsidRDefault="002133A0" w:rsidP="0008014B">
      <w:pPr>
        <w:pStyle w:val="YES"/>
        <w:numPr>
          <w:ilvl w:val="0"/>
          <w:numId w:val="19"/>
        </w:numPr>
        <w:rPr>
          <w:b/>
          <w:bCs/>
          <w:rtl/>
        </w:rPr>
      </w:pPr>
      <w:r w:rsidRPr="002133A0">
        <w:rPr>
          <w:rFonts w:ascii="Times New Roman" w:hAnsi="Times New Roman" w:cs="Times New Roman" w:hint="cs"/>
          <w:b/>
          <w:bCs/>
          <w:rtl/>
        </w:rPr>
        <w:t>الفائدة</w:t>
      </w:r>
      <w:r w:rsidRPr="002133A0">
        <w:rPr>
          <w:b/>
          <w:bCs/>
          <w:rtl/>
        </w:rPr>
        <w:t xml:space="preserve"> </w:t>
      </w:r>
      <w:r w:rsidRPr="002133A0">
        <w:rPr>
          <w:rFonts w:ascii="Times New Roman" w:hAnsi="Times New Roman" w:cs="Times New Roman" w:hint="cs"/>
          <w:b/>
          <w:bCs/>
          <w:rtl/>
        </w:rPr>
        <w:t>في</w:t>
      </w:r>
      <w:r w:rsidRPr="002133A0">
        <w:rPr>
          <w:b/>
          <w:bCs/>
          <w:rtl/>
        </w:rPr>
        <w:t xml:space="preserve"> </w:t>
      </w:r>
      <w:r w:rsidRPr="002133A0">
        <w:rPr>
          <w:rFonts w:ascii="Times New Roman" w:hAnsi="Times New Roman" w:cs="Times New Roman" w:hint="cs"/>
          <w:b/>
          <w:bCs/>
          <w:rtl/>
        </w:rPr>
        <w:t>المشروع</w:t>
      </w:r>
    </w:p>
    <w:p w14:paraId="46F97381" w14:textId="7DDE16C5" w:rsidR="002133A0" w:rsidRPr="002133A0" w:rsidRDefault="002133A0" w:rsidP="0008014B">
      <w:pPr>
        <w:pStyle w:val="YES"/>
        <w:numPr>
          <w:ilvl w:val="0"/>
          <w:numId w:val="25"/>
        </w:numPr>
        <w:rPr>
          <w:rtl/>
        </w:rPr>
      </w:pPr>
      <w:r w:rsidRPr="002133A0">
        <w:rPr>
          <w:rtl/>
        </w:rPr>
        <w:t>تحسين الشكل العام للواجهة وتحقيق تجربة استخدام مريحة.</w:t>
      </w:r>
    </w:p>
    <w:p w14:paraId="5399FCAE" w14:textId="6AD0F074" w:rsidR="001F1E07" w:rsidRPr="002133A0" w:rsidRDefault="002133A0" w:rsidP="0008014B">
      <w:pPr>
        <w:pStyle w:val="YES"/>
        <w:numPr>
          <w:ilvl w:val="0"/>
          <w:numId w:val="25"/>
        </w:numPr>
        <w:rPr>
          <w:rtl/>
        </w:rPr>
      </w:pPr>
      <w:r w:rsidRPr="002133A0">
        <w:rPr>
          <w:rtl/>
        </w:rPr>
        <w:t>ضمان توافق التصميم مع مختلف أحجام الشاشات.</w:t>
      </w:r>
    </w:p>
    <w:p w14:paraId="18B184E5" w14:textId="1120901B" w:rsidR="00442F75" w:rsidRPr="00442F75" w:rsidRDefault="00CD1632" w:rsidP="00962E47">
      <w:pPr>
        <w:pStyle w:val="H3"/>
        <w:rPr>
          <w:rtl/>
        </w:rPr>
      </w:pPr>
      <w:r>
        <w:rPr>
          <w:rtl/>
        </w:rPr>
        <w:tab/>
      </w:r>
      <w:bookmarkStart w:id="190" w:name="_Toc203158139"/>
      <w:r w:rsidR="00823AE9">
        <w:rPr>
          <w:rFonts w:hint="cs"/>
          <w:rtl/>
        </w:rPr>
        <w:t xml:space="preserve">2-2-4 إطار العمل </w:t>
      </w:r>
      <w:r w:rsidR="00823AE9">
        <w:t>Bootstrap</w:t>
      </w:r>
      <w:bookmarkEnd w:id="190"/>
      <w:ins w:id="191" w:author="Khair Horani" w:date="2025-07-15T15:02:00Z" w16du:dateUtc="2025-07-15T12:02:00Z">
        <w:r w:rsidR="00496214">
          <w:rPr>
            <w:rFonts w:hint="cs"/>
            <w:rtl/>
          </w:rPr>
          <w:t xml:space="preserve"> </w:t>
        </w:r>
        <w:r w:rsidR="00496214">
          <w:rPr>
            <w:rFonts w:hint="cs"/>
            <w:vertAlign w:val="subscript"/>
            <w:rtl/>
          </w:rPr>
          <w:t>[2]</w:t>
        </w:r>
      </w:ins>
      <w:del w:id="192" w:author="Khair Horani" w:date="2025-07-15T15:02:00Z" w16du:dateUtc="2025-07-15T12:02:00Z">
        <w:r w:rsidR="00442F75" w:rsidDel="00496214">
          <w:rPr>
            <w:rtl/>
          </w:rPr>
          <w:tab/>
        </w:r>
      </w:del>
    </w:p>
    <w:p w14:paraId="2F7C56CA" w14:textId="129FA6E4" w:rsidR="008C55C6" w:rsidRPr="008C55C6" w:rsidRDefault="008C55C6" w:rsidP="008C55C6">
      <w:pPr>
        <w:pStyle w:val="YES"/>
        <w:rPr>
          <w:rtl/>
        </w:rPr>
      </w:pPr>
      <w:r w:rsidRPr="008C55C6">
        <w:t>Bootstrap</w:t>
      </w:r>
      <w:r w:rsidRPr="008C55C6">
        <w:rPr>
          <w:rtl/>
        </w:rPr>
        <w:t xml:space="preserve"> هو إطار عمل </w:t>
      </w:r>
      <w:r w:rsidRPr="008C55C6">
        <w:t>Frontend</w:t>
      </w:r>
      <w:r w:rsidRPr="008C55C6">
        <w:rPr>
          <w:rtl/>
        </w:rPr>
        <w:t xml:space="preserve"> مفتوح المصدر يسهّل تطوير واجهات المستخدم باستخدام </w:t>
      </w:r>
      <w:r w:rsidRPr="008C55C6">
        <w:t>CSS</w:t>
      </w:r>
      <w:r w:rsidRPr="008C55C6">
        <w:rPr>
          <w:rtl/>
        </w:rPr>
        <w:t xml:space="preserve"> و</w:t>
      </w:r>
      <w:r w:rsidRPr="008C55C6">
        <w:t>JavaScript</w:t>
      </w:r>
      <w:r w:rsidRPr="008C55C6">
        <w:rPr>
          <w:rtl/>
        </w:rPr>
        <w:t>. يُقدّم مجموعة جاهزة من المكونات مثل الأزرار، القوائم، النماذج، والشبكات.</w:t>
      </w:r>
    </w:p>
    <w:p w14:paraId="501A53DB" w14:textId="77777777" w:rsidR="008C55C6" w:rsidRPr="008C55C6" w:rsidRDefault="008C55C6" w:rsidP="0008014B">
      <w:pPr>
        <w:pStyle w:val="YES"/>
        <w:numPr>
          <w:ilvl w:val="0"/>
          <w:numId w:val="29"/>
        </w:numPr>
        <w:rPr>
          <w:color w:val="002060"/>
          <w:rtl/>
        </w:rPr>
      </w:pPr>
      <w:r w:rsidRPr="008C55C6">
        <w:rPr>
          <w:color w:val="002060"/>
          <w:rtl/>
        </w:rPr>
        <w:t>تصميم سريع ومتجاوب</w:t>
      </w:r>
      <w:del w:id="193" w:author="Khair Horani" w:date="2025-07-15T13:03:00Z" w16du:dateUtc="2025-07-15T10:03:00Z">
        <w:r w:rsidRPr="008C55C6" w:rsidDel="002D0A4D">
          <w:rPr>
            <w:color w:val="002060"/>
            <w:rtl/>
          </w:rPr>
          <w:delText>:</w:delText>
        </w:r>
      </w:del>
    </w:p>
    <w:p w14:paraId="03801F4D" w14:textId="6C13AC94" w:rsidR="008C55C6" w:rsidRPr="008C55C6" w:rsidRDefault="008C55C6" w:rsidP="008C55C6">
      <w:pPr>
        <w:pStyle w:val="YES"/>
        <w:rPr>
          <w:rtl/>
        </w:rPr>
      </w:pPr>
      <w:r w:rsidRPr="008C55C6">
        <w:rPr>
          <w:rtl/>
        </w:rPr>
        <w:t xml:space="preserve">يتيح </w:t>
      </w:r>
      <w:r w:rsidRPr="008C55C6">
        <w:t>Bootstrap</w:t>
      </w:r>
      <w:r w:rsidRPr="008C55C6">
        <w:rPr>
          <w:rtl/>
        </w:rPr>
        <w:t xml:space="preserve"> إنشاء تصاميم متجاوبة بشكل تلقائي باستخدام </w:t>
      </w:r>
      <w:r w:rsidRPr="008C55C6">
        <w:t>Grid System</w:t>
      </w:r>
      <w:r w:rsidRPr="008C55C6">
        <w:rPr>
          <w:rtl/>
        </w:rPr>
        <w:t>، دون الحاجة لكتابة الكثير من الكود.</w:t>
      </w:r>
    </w:p>
    <w:p w14:paraId="653D6C5E" w14:textId="77777777" w:rsidR="008C55C6" w:rsidRPr="008C55C6" w:rsidRDefault="008C55C6" w:rsidP="0008014B">
      <w:pPr>
        <w:pStyle w:val="YES"/>
        <w:numPr>
          <w:ilvl w:val="0"/>
          <w:numId w:val="29"/>
        </w:numPr>
        <w:rPr>
          <w:color w:val="002060"/>
          <w:rtl/>
        </w:rPr>
      </w:pPr>
      <w:r w:rsidRPr="008C55C6">
        <w:rPr>
          <w:color w:val="002060"/>
          <w:rtl/>
        </w:rPr>
        <w:t>مكونات جاهزة</w:t>
      </w:r>
      <w:del w:id="194" w:author="Khair Horani" w:date="2025-07-15T13:03:00Z" w16du:dateUtc="2025-07-15T10:03:00Z">
        <w:r w:rsidRPr="008C55C6" w:rsidDel="002D0A4D">
          <w:rPr>
            <w:color w:val="002060"/>
            <w:rtl/>
          </w:rPr>
          <w:delText>:</w:delText>
        </w:r>
      </w:del>
    </w:p>
    <w:p w14:paraId="5E097378" w14:textId="7708FB97" w:rsidR="008C55C6" w:rsidRPr="008C55C6" w:rsidRDefault="008C55C6" w:rsidP="008C55C6">
      <w:pPr>
        <w:pStyle w:val="YES"/>
        <w:rPr>
          <w:rtl/>
        </w:rPr>
      </w:pPr>
      <w:r w:rsidRPr="008C55C6">
        <w:rPr>
          <w:rtl/>
        </w:rPr>
        <w:t xml:space="preserve">يوفر مكونات </w:t>
      </w:r>
      <w:r w:rsidRPr="008C55C6">
        <w:t>UI</w:t>
      </w:r>
      <w:r w:rsidRPr="008C55C6">
        <w:rPr>
          <w:rtl/>
        </w:rPr>
        <w:t xml:space="preserve"> مثل الـ </w:t>
      </w:r>
      <w:r w:rsidRPr="008C55C6">
        <w:t>Modal</w:t>
      </w:r>
      <w:r w:rsidRPr="008C55C6">
        <w:rPr>
          <w:rtl/>
        </w:rPr>
        <w:t>، التبويبات (</w:t>
      </w:r>
      <w:r w:rsidRPr="008C55C6">
        <w:t>Tabs</w:t>
      </w:r>
      <w:r w:rsidRPr="008C55C6">
        <w:rPr>
          <w:rtl/>
        </w:rPr>
        <w:t>)، و</w:t>
      </w:r>
      <w:r w:rsidRPr="008C55C6">
        <w:t>Alerts</w:t>
      </w:r>
      <w:r w:rsidRPr="008C55C6">
        <w:rPr>
          <w:rtl/>
        </w:rPr>
        <w:t xml:space="preserve"> التي يمكن تخصيصها بسهولة.</w:t>
      </w:r>
    </w:p>
    <w:p w14:paraId="2B9F9F82" w14:textId="77777777" w:rsidR="008C55C6" w:rsidRPr="008C55C6" w:rsidRDefault="008C55C6" w:rsidP="0008014B">
      <w:pPr>
        <w:pStyle w:val="YES"/>
        <w:numPr>
          <w:ilvl w:val="0"/>
          <w:numId w:val="29"/>
        </w:numPr>
        <w:rPr>
          <w:color w:val="002060"/>
          <w:rtl/>
        </w:rPr>
      </w:pPr>
      <w:r w:rsidRPr="008C55C6">
        <w:rPr>
          <w:color w:val="002060"/>
          <w:rtl/>
        </w:rPr>
        <w:t>تكامل سلس</w:t>
      </w:r>
      <w:del w:id="195" w:author="Khair Horani" w:date="2025-07-15T13:03:00Z" w16du:dateUtc="2025-07-15T10:03:00Z">
        <w:r w:rsidRPr="008C55C6" w:rsidDel="002D0A4D">
          <w:rPr>
            <w:color w:val="002060"/>
            <w:rtl/>
          </w:rPr>
          <w:delText>:</w:delText>
        </w:r>
      </w:del>
    </w:p>
    <w:p w14:paraId="797414C1" w14:textId="61224D8D" w:rsidR="008C55C6" w:rsidRPr="008C55C6" w:rsidRDefault="008C55C6" w:rsidP="008C55C6">
      <w:pPr>
        <w:pStyle w:val="YES"/>
        <w:rPr>
          <w:rtl/>
        </w:rPr>
      </w:pPr>
      <w:r w:rsidRPr="008C55C6">
        <w:rPr>
          <w:rtl/>
        </w:rPr>
        <w:t xml:space="preserve">يتكامل </w:t>
      </w:r>
      <w:r w:rsidRPr="008C55C6">
        <w:t>Bootstrap</w:t>
      </w:r>
      <w:r w:rsidRPr="008C55C6">
        <w:rPr>
          <w:rtl/>
        </w:rPr>
        <w:t xml:space="preserve"> بسلاسة مع </w:t>
      </w:r>
      <w:r w:rsidRPr="008C55C6">
        <w:t>HTML</w:t>
      </w:r>
      <w:r w:rsidRPr="008C55C6">
        <w:rPr>
          <w:rtl/>
        </w:rPr>
        <w:t xml:space="preserve"> و</w:t>
      </w:r>
      <w:r w:rsidRPr="008C55C6">
        <w:t>JavaScript</w:t>
      </w:r>
      <w:r w:rsidRPr="008C55C6">
        <w:rPr>
          <w:rtl/>
        </w:rPr>
        <w:t>، مما يسرّع عملية التطوير ويقلل الأخطاء.</w:t>
      </w:r>
    </w:p>
    <w:p w14:paraId="2B521B9F" w14:textId="758B7263" w:rsidR="008C55C6" w:rsidRPr="008C55C6" w:rsidRDefault="008C55C6" w:rsidP="0008014B">
      <w:pPr>
        <w:pStyle w:val="YES"/>
        <w:numPr>
          <w:ilvl w:val="0"/>
          <w:numId w:val="28"/>
        </w:numPr>
        <w:rPr>
          <w:b/>
          <w:bCs/>
          <w:rtl/>
        </w:rPr>
      </w:pPr>
      <w:r w:rsidRPr="008C55C6">
        <w:rPr>
          <w:rFonts w:ascii="Times New Roman" w:hAnsi="Times New Roman" w:cs="Times New Roman" w:hint="cs"/>
          <w:b/>
          <w:bCs/>
          <w:rtl/>
        </w:rPr>
        <w:t>الفائدة</w:t>
      </w:r>
      <w:r w:rsidRPr="008C55C6">
        <w:rPr>
          <w:b/>
          <w:bCs/>
          <w:rtl/>
        </w:rPr>
        <w:t xml:space="preserve"> </w:t>
      </w:r>
      <w:r w:rsidRPr="008C55C6">
        <w:rPr>
          <w:rFonts w:ascii="Times New Roman" w:hAnsi="Times New Roman" w:cs="Times New Roman" w:hint="cs"/>
          <w:b/>
          <w:bCs/>
          <w:rtl/>
        </w:rPr>
        <w:t>في</w:t>
      </w:r>
      <w:r w:rsidRPr="008C55C6">
        <w:rPr>
          <w:b/>
          <w:bCs/>
          <w:rtl/>
        </w:rPr>
        <w:t xml:space="preserve"> </w:t>
      </w:r>
      <w:r w:rsidRPr="008C55C6">
        <w:rPr>
          <w:rFonts w:ascii="Times New Roman" w:hAnsi="Times New Roman" w:cs="Times New Roman" w:hint="cs"/>
          <w:b/>
          <w:bCs/>
          <w:rtl/>
        </w:rPr>
        <w:t>المشروع</w:t>
      </w:r>
      <w:del w:id="196" w:author="Khair Horani" w:date="2025-07-15T13:03:00Z" w16du:dateUtc="2025-07-15T10:03:00Z">
        <w:r w:rsidRPr="008C55C6" w:rsidDel="002D0A4D">
          <w:rPr>
            <w:b/>
            <w:bCs/>
            <w:rtl/>
          </w:rPr>
          <w:delText>:</w:delText>
        </w:r>
      </w:del>
    </w:p>
    <w:p w14:paraId="2F2EF5C2" w14:textId="6429BB8C" w:rsidR="008C55C6" w:rsidRPr="008C55C6" w:rsidRDefault="008C55C6" w:rsidP="0008014B">
      <w:pPr>
        <w:pStyle w:val="YES"/>
        <w:numPr>
          <w:ilvl w:val="0"/>
          <w:numId w:val="27"/>
        </w:numPr>
        <w:rPr>
          <w:rtl/>
        </w:rPr>
      </w:pPr>
      <w:r w:rsidRPr="008C55C6">
        <w:rPr>
          <w:rtl/>
        </w:rPr>
        <w:t>تسريع عملية تصميم الواجهة وبناء واجهات متناسقة.</w:t>
      </w:r>
    </w:p>
    <w:p w14:paraId="73F64832" w14:textId="3796D74A" w:rsidR="008C55C6" w:rsidRPr="008C55C6" w:rsidRDefault="008C55C6" w:rsidP="0008014B">
      <w:pPr>
        <w:pStyle w:val="YES"/>
        <w:numPr>
          <w:ilvl w:val="0"/>
          <w:numId w:val="27"/>
        </w:numPr>
      </w:pPr>
      <w:r w:rsidRPr="008C55C6">
        <w:rPr>
          <w:rtl/>
        </w:rPr>
        <w:t>توفير تجربة استخدام متجاوبة وسلسة على مختلف الأجهزة.</w:t>
      </w:r>
    </w:p>
    <w:p w14:paraId="706CB535" w14:textId="7DF5B9B2" w:rsidR="004015E5" w:rsidRDefault="005C41A8" w:rsidP="00962E47">
      <w:pPr>
        <w:pStyle w:val="H3"/>
        <w:rPr>
          <w:rtl/>
        </w:rPr>
      </w:pPr>
      <w:r>
        <w:lastRenderedPageBreak/>
        <w:tab/>
      </w:r>
      <w:bookmarkStart w:id="197" w:name="_Toc203158140"/>
      <w:r w:rsidR="00B8722D">
        <w:rPr>
          <w:rFonts w:hint="cs"/>
          <w:rtl/>
        </w:rPr>
        <w:t xml:space="preserve">2-2-5 مكتبة </w:t>
      </w:r>
      <w:r w:rsidR="00841A3F">
        <w:t>Leaflet</w:t>
      </w:r>
      <w:bookmarkEnd w:id="197"/>
    </w:p>
    <w:p w14:paraId="3E107B16" w14:textId="1047B69D" w:rsidR="00D61821" w:rsidRPr="00D61821" w:rsidRDefault="00D61821" w:rsidP="00D61821">
      <w:pPr>
        <w:pStyle w:val="YES"/>
        <w:rPr>
          <w:rtl/>
        </w:rPr>
      </w:pPr>
      <w:r w:rsidRPr="00D61821">
        <w:t>Leaflet</w:t>
      </w:r>
      <w:r w:rsidRPr="00D61821">
        <w:rPr>
          <w:rtl/>
        </w:rPr>
        <w:t xml:space="preserve"> هي مكتبة </w:t>
      </w:r>
      <w:r w:rsidRPr="00D61821">
        <w:t>JavaScript</w:t>
      </w:r>
      <w:r w:rsidRPr="00D61821">
        <w:rPr>
          <w:rtl/>
        </w:rPr>
        <w:t xml:space="preserve"> مفتوحة المصدر تُستخدم لإنشاء خرائط تفاعلية مدمجة ضمن صفحات الويب، وهي خفيفة وسهلة الاستخدام</w:t>
      </w:r>
      <w:ins w:id="198" w:author="Khair Horani" w:date="2025-07-15T15:07:00Z" w16du:dateUtc="2025-07-15T12:07:00Z">
        <w:r w:rsidR="0023263C">
          <w:rPr>
            <w:rFonts w:hint="cs"/>
            <w:vertAlign w:val="subscript"/>
            <w:rtl/>
          </w:rPr>
          <w:t>[8]</w:t>
        </w:r>
      </w:ins>
      <w:r w:rsidRPr="00D61821">
        <w:rPr>
          <w:rtl/>
        </w:rPr>
        <w:t>.</w:t>
      </w:r>
    </w:p>
    <w:p w14:paraId="194EC6BF" w14:textId="77777777" w:rsidR="00D61821" w:rsidRPr="00D61821" w:rsidRDefault="00D61821" w:rsidP="0008014B">
      <w:pPr>
        <w:pStyle w:val="YES"/>
        <w:numPr>
          <w:ilvl w:val="0"/>
          <w:numId w:val="32"/>
        </w:numPr>
        <w:rPr>
          <w:color w:val="002060"/>
          <w:rtl/>
        </w:rPr>
      </w:pPr>
      <w:r w:rsidRPr="00D61821">
        <w:rPr>
          <w:color w:val="002060"/>
          <w:rtl/>
        </w:rPr>
        <w:t>عرض الخرائط التفاعلية</w:t>
      </w:r>
      <w:del w:id="199" w:author="Khair Horani" w:date="2025-07-15T13:03:00Z" w16du:dateUtc="2025-07-15T10:03:00Z">
        <w:r w:rsidRPr="00D61821" w:rsidDel="002D0A4D">
          <w:rPr>
            <w:color w:val="002060"/>
            <w:rtl/>
          </w:rPr>
          <w:delText>:</w:delText>
        </w:r>
      </w:del>
    </w:p>
    <w:p w14:paraId="601025AA" w14:textId="1D3F3AEF" w:rsidR="00D61821" w:rsidRPr="00D61821" w:rsidRDefault="00D61821" w:rsidP="00D61821">
      <w:pPr>
        <w:pStyle w:val="YES"/>
        <w:rPr>
          <w:rtl/>
        </w:rPr>
      </w:pPr>
      <w:r w:rsidRPr="00D61821">
        <w:rPr>
          <w:rtl/>
        </w:rPr>
        <w:t xml:space="preserve">تسمح </w:t>
      </w:r>
      <w:r w:rsidRPr="00D61821">
        <w:t>Leaflet</w:t>
      </w:r>
      <w:r w:rsidRPr="00D61821">
        <w:rPr>
          <w:rtl/>
        </w:rPr>
        <w:t xml:space="preserve"> بعرض خرائط حية يمكن التفاعل معها (تكبير، تصغير، تحديد موقع).</w:t>
      </w:r>
    </w:p>
    <w:p w14:paraId="6681E5B7" w14:textId="77777777" w:rsidR="00D61821" w:rsidRPr="00D61821" w:rsidRDefault="00D61821" w:rsidP="0008014B">
      <w:pPr>
        <w:pStyle w:val="YES"/>
        <w:numPr>
          <w:ilvl w:val="0"/>
          <w:numId w:val="32"/>
        </w:numPr>
        <w:rPr>
          <w:color w:val="002060"/>
          <w:rtl/>
        </w:rPr>
      </w:pPr>
      <w:r w:rsidRPr="00D61821">
        <w:rPr>
          <w:color w:val="002060"/>
          <w:rtl/>
        </w:rPr>
        <w:t>دعم الطبقات والعلامات</w:t>
      </w:r>
      <w:del w:id="200" w:author="Khair Horani" w:date="2025-07-15T13:03:00Z" w16du:dateUtc="2025-07-15T10:03:00Z">
        <w:r w:rsidRPr="00D61821" w:rsidDel="002D0A4D">
          <w:rPr>
            <w:color w:val="002060"/>
            <w:rtl/>
          </w:rPr>
          <w:delText>:</w:delText>
        </w:r>
      </w:del>
    </w:p>
    <w:p w14:paraId="3096B1AD" w14:textId="40BE10F5" w:rsidR="00D61821" w:rsidRPr="00D61821" w:rsidRDefault="00D61821" w:rsidP="00D61821">
      <w:pPr>
        <w:pStyle w:val="YES"/>
        <w:rPr>
          <w:rtl/>
        </w:rPr>
      </w:pPr>
      <w:r w:rsidRPr="00D61821">
        <w:rPr>
          <w:rtl/>
        </w:rPr>
        <w:t>تُتيح وضع مؤشرات (</w:t>
      </w:r>
      <w:r w:rsidRPr="00D61821">
        <w:t>Markers</w:t>
      </w:r>
      <w:r w:rsidRPr="00D61821">
        <w:rPr>
          <w:rtl/>
        </w:rPr>
        <w:t>) على الخرائط وإضافة طبقات متعددة لعرض البيانات الجغرافية.</w:t>
      </w:r>
    </w:p>
    <w:p w14:paraId="202B1437" w14:textId="77777777" w:rsidR="00D61821" w:rsidRPr="00D61821" w:rsidRDefault="00D61821" w:rsidP="0008014B">
      <w:pPr>
        <w:pStyle w:val="YES"/>
        <w:numPr>
          <w:ilvl w:val="0"/>
          <w:numId w:val="32"/>
        </w:numPr>
        <w:rPr>
          <w:color w:val="002060"/>
          <w:rtl/>
        </w:rPr>
      </w:pPr>
      <w:r w:rsidRPr="00D61821">
        <w:rPr>
          <w:color w:val="002060"/>
          <w:rtl/>
        </w:rPr>
        <w:t>أداء خفيف وسريع</w:t>
      </w:r>
      <w:del w:id="201" w:author="Khair Horani" w:date="2025-07-15T13:03:00Z" w16du:dateUtc="2025-07-15T10:03:00Z">
        <w:r w:rsidRPr="00D61821" w:rsidDel="002D0A4D">
          <w:rPr>
            <w:color w:val="002060"/>
            <w:rtl/>
          </w:rPr>
          <w:delText>:</w:delText>
        </w:r>
      </w:del>
    </w:p>
    <w:p w14:paraId="096CD74D" w14:textId="5DD81C76" w:rsidR="00D61821" w:rsidRPr="00D61821" w:rsidRDefault="00D61821" w:rsidP="00D61821">
      <w:pPr>
        <w:pStyle w:val="YES"/>
        <w:rPr>
          <w:rtl/>
        </w:rPr>
      </w:pPr>
      <w:r w:rsidRPr="00D61821">
        <w:rPr>
          <w:rtl/>
        </w:rPr>
        <w:t xml:space="preserve">تتميز </w:t>
      </w:r>
      <w:r w:rsidRPr="00D61821">
        <w:t>Leaflet</w:t>
      </w:r>
      <w:r w:rsidRPr="00D61821">
        <w:rPr>
          <w:rtl/>
        </w:rPr>
        <w:t xml:space="preserve"> بخفة الحجم مقارنةً بمكتبات أخرى مثل </w:t>
      </w:r>
      <w:r w:rsidRPr="00D61821">
        <w:t>Google Maps</w:t>
      </w:r>
      <w:r w:rsidRPr="00D61821">
        <w:rPr>
          <w:rtl/>
        </w:rPr>
        <w:t>، ما يجعلها مثالية للتطبيقات سريعة التحميل.</w:t>
      </w:r>
    </w:p>
    <w:p w14:paraId="34D114F8" w14:textId="7E236583" w:rsidR="00D61821" w:rsidRPr="00D61821" w:rsidRDefault="00D61821" w:rsidP="0008014B">
      <w:pPr>
        <w:pStyle w:val="YES"/>
        <w:numPr>
          <w:ilvl w:val="0"/>
          <w:numId w:val="31"/>
        </w:numPr>
        <w:rPr>
          <w:b/>
          <w:bCs/>
          <w:rtl/>
        </w:rPr>
      </w:pPr>
      <w:r w:rsidRPr="00D61821">
        <w:rPr>
          <w:rFonts w:ascii="Times New Roman" w:hAnsi="Times New Roman" w:cs="Times New Roman" w:hint="cs"/>
          <w:b/>
          <w:bCs/>
          <w:rtl/>
        </w:rPr>
        <w:t>الفائدة</w:t>
      </w:r>
      <w:r w:rsidRPr="00D61821">
        <w:rPr>
          <w:b/>
          <w:bCs/>
          <w:rtl/>
        </w:rPr>
        <w:t xml:space="preserve"> </w:t>
      </w:r>
      <w:r w:rsidRPr="00D61821">
        <w:rPr>
          <w:rFonts w:ascii="Times New Roman" w:hAnsi="Times New Roman" w:cs="Times New Roman" w:hint="cs"/>
          <w:b/>
          <w:bCs/>
          <w:rtl/>
        </w:rPr>
        <w:t>في</w:t>
      </w:r>
      <w:r w:rsidRPr="00D61821">
        <w:rPr>
          <w:b/>
          <w:bCs/>
          <w:rtl/>
        </w:rPr>
        <w:t xml:space="preserve"> </w:t>
      </w:r>
      <w:r w:rsidRPr="00D61821">
        <w:rPr>
          <w:rFonts w:ascii="Times New Roman" w:hAnsi="Times New Roman" w:cs="Times New Roman" w:hint="cs"/>
          <w:b/>
          <w:bCs/>
          <w:rtl/>
        </w:rPr>
        <w:t>المشروع</w:t>
      </w:r>
      <w:del w:id="202" w:author="Khair Horani" w:date="2025-07-15T13:03:00Z" w16du:dateUtc="2025-07-15T10:03:00Z">
        <w:r w:rsidRPr="00D61821" w:rsidDel="002D0A4D">
          <w:rPr>
            <w:b/>
            <w:bCs/>
            <w:rtl/>
          </w:rPr>
          <w:delText>:</w:delText>
        </w:r>
      </w:del>
    </w:p>
    <w:p w14:paraId="28083584" w14:textId="1DC6490E" w:rsidR="00D61821" w:rsidRPr="00D61821" w:rsidRDefault="00D61821" w:rsidP="0008014B">
      <w:pPr>
        <w:pStyle w:val="YES"/>
        <w:numPr>
          <w:ilvl w:val="0"/>
          <w:numId w:val="30"/>
        </w:numPr>
        <w:rPr>
          <w:rtl/>
        </w:rPr>
      </w:pPr>
      <w:r w:rsidRPr="00D61821">
        <w:rPr>
          <w:rtl/>
        </w:rPr>
        <w:t>عرض موقع الطلبات على الخريطة بشكل دقيق وتفاعلي.</w:t>
      </w:r>
    </w:p>
    <w:p w14:paraId="28FFF35E" w14:textId="5DF9D54E" w:rsidR="00D61821" w:rsidRPr="00D61821" w:rsidRDefault="00D61821" w:rsidP="0008014B">
      <w:pPr>
        <w:pStyle w:val="YES"/>
        <w:numPr>
          <w:ilvl w:val="0"/>
          <w:numId w:val="30"/>
        </w:numPr>
      </w:pPr>
      <w:r w:rsidRPr="00D61821">
        <w:rPr>
          <w:rtl/>
        </w:rPr>
        <w:t>مساعدة المواطن على تحديد موقع المشكلة بسهولة ومساعدة الموظفين على الوصول إليها.</w:t>
      </w:r>
    </w:p>
    <w:p w14:paraId="43030182" w14:textId="025398BD" w:rsidR="00D95050" w:rsidRDefault="0030665C" w:rsidP="00962E47">
      <w:pPr>
        <w:pStyle w:val="H2"/>
        <w:rPr>
          <w:rFonts w:eastAsia="Aptos"/>
          <w:b/>
          <w:rtl/>
        </w:rPr>
      </w:pPr>
      <w:bookmarkStart w:id="203" w:name="_Toc203158141"/>
      <w:r>
        <w:rPr>
          <w:rFonts w:eastAsia="Aptos" w:hint="cs"/>
          <w:rtl/>
        </w:rPr>
        <w:t>2-3 الخلاصة</w:t>
      </w:r>
      <w:bookmarkEnd w:id="203"/>
    </w:p>
    <w:p w14:paraId="03E288F1" w14:textId="2FD241C6" w:rsidR="00222E85" w:rsidRPr="009C77C9" w:rsidRDefault="009C77C9">
      <w:pPr>
        <w:pStyle w:val="YES"/>
        <w:ind w:firstLine="720"/>
        <w:jc w:val="both"/>
        <w:pPrChange w:id="204" w:author="Wassim Ramadan" w:date="2025-07-15T09:28:00Z">
          <w:pPr>
            <w:pStyle w:val="YES"/>
          </w:pPr>
        </w:pPrChange>
      </w:pPr>
      <w:r w:rsidRPr="009C77C9">
        <w:rPr>
          <w:rtl/>
        </w:rPr>
        <w:t>تُساهم التقنيات والأدوات البرمجية المستخدمة في منصة "بلّغنا" في بناء نظام رقمي متكامل يدعم تقديم الخدمات العامة بكفاءة وسلاسة. من خلال لغة #</w:t>
      </w:r>
      <w:r w:rsidRPr="009C77C9">
        <w:t>C</w:t>
      </w:r>
      <w:r w:rsidRPr="009C77C9">
        <w:rPr>
          <w:rtl/>
        </w:rPr>
        <w:t xml:space="preserve"> وإطار العمل </w:t>
      </w:r>
      <w:r w:rsidRPr="009C77C9">
        <w:t>ASP.NET Core</w:t>
      </w:r>
      <w:r w:rsidRPr="009C77C9">
        <w:rPr>
          <w:rtl/>
        </w:rPr>
        <w:t xml:space="preserve"> تم تطوير منطق الخادم بشكل آمن وفعّال، بينما وفّر </w:t>
      </w:r>
      <w:r w:rsidRPr="009C77C9">
        <w:t>Entity Framework Core</w:t>
      </w:r>
      <w:r w:rsidRPr="009C77C9">
        <w:rPr>
          <w:rtl/>
        </w:rPr>
        <w:t xml:space="preserve"> وسيلة مرنة لإدارة البيانات. أما من جهة الواجهة الأمامية، فقد ساعدت </w:t>
      </w:r>
      <w:r w:rsidRPr="009C77C9">
        <w:t>HTML</w:t>
      </w:r>
      <w:r w:rsidRPr="009C77C9">
        <w:rPr>
          <w:rtl/>
        </w:rPr>
        <w:t xml:space="preserve"> و</w:t>
      </w:r>
      <w:r w:rsidRPr="009C77C9">
        <w:t>CSS</w:t>
      </w:r>
      <w:r w:rsidRPr="009C77C9">
        <w:rPr>
          <w:rtl/>
        </w:rPr>
        <w:t xml:space="preserve"> و</w:t>
      </w:r>
      <w:r w:rsidRPr="009C77C9">
        <w:t>JavaScript</w:t>
      </w:r>
      <w:r w:rsidRPr="009C77C9">
        <w:rPr>
          <w:rtl/>
        </w:rPr>
        <w:t xml:space="preserve"> مع </w:t>
      </w:r>
      <w:r w:rsidRPr="009C77C9">
        <w:t>Bootstrap</w:t>
      </w:r>
      <w:r w:rsidRPr="009C77C9">
        <w:rPr>
          <w:rtl/>
        </w:rPr>
        <w:t xml:space="preserve"> و</w:t>
      </w:r>
      <w:r w:rsidRPr="009C77C9">
        <w:t>Leaflet</w:t>
      </w:r>
      <w:r w:rsidR="00C56FCE">
        <w:rPr>
          <w:rFonts w:hint="cs"/>
          <w:rtl/>
        </w:rPr>
        <w:t xml:space="preserve"> وعدة مكاتب أخرى</w:t>
      </w:r>
      <w:r w:rsidRPr="009C77C9">
        <w:rPr>
          <w:rtl/>
        </w:rPr>
        <w:t xml:space="preserve"> في تصميم تجربة استخدام تفاعلية وسهلة التصفح. كل تقنية تم اختيارها بعناية لتخدم هدف المنصة في تسهيل التواصل بين المواطن والمؤسسات الخدمية، مما يجعل المشروع خطوة مهمة نحو تحسين البنية التحتية الرقمية وتعزيز كفاءة العمل الحكومي.</w:t>
      </w:r>
    </w:p>
    <w:p w14:paraId="5C41938B" w14:textId="53C473E4" w:rsidR="001F2934" w:rsidRPr="00222E85" w:rsidRDefault="00222E85" w:rsidP="00222E85">
      <w:pPr>
        <w:bidi w:val="0"/>
        <w:rPr>
          <w:rFonts w:ascii="Times New Roman" w:eastAsia="Aptos" w:hAnsi="Times New Roman" w:cs="Times New Roman"/>
          <w:szCs w:val="28"/>
          <w:rtl/>
          <w:lang w:bidi="ar-SY"/>
        </w:rPr>
      </w:pPr>
      <w:r>
        <w:rPr>
          <w:rFonts w:ascii="Times New Roman" w:eastAsia="Aptos" w:hAnsi="Times New Roman" w:cs="Times New Roman"/>
          <w:szCs w:val="28"/>
          <w:lang w:bidi="ar-SY"/>
        </w:rPr>
        <w:br w:type="page"/>
      </w:r>
      <w:r w:rsidR="001F2934" w:rsidRPr="005D7ECA">
        <w:rPr>
          <w:b/>
          <w:bCs/>
          <w:rtl/>
          <w:lang w:bidi="ar-SY"/>
        </w:rPr>
        <w:lastRenderedPageBreak/>
        <w:br w:type="page"/>
      </w:r>
    </w:p>
    <w:p w14:paraId="078C9E24"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389B6D79"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3DC37CBF" w14:textId="77777777" w:rsidR="00BA18EF" w:rsidRDefault="00BA18EF" w:rsidP="00BA18EF">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0F95714C" w14:textId="77777777" w:rsidR="00BA18EF" w:rsidRPr="005B72CB" w:rsidRDefault="00BA18EF" w:rsidP="00BA18EF">
      <w:pPr>
        <w:spacing w:line="276" w:lineRule="auto"/>
        <w:jc w:val="center"/>
        <w:rPr>
          <w:rFonts w:ascii="Times New Roman" w:eastAsia="Aptos" w:hAnsi="Times New Roman" w:cs="Arial"/>
          <w:sz w:val="36"/>
          <w:szCs w:val="36"/>
        </w:rPr>
      </w:pPr>
    </w:p>
    <w:p w14:paraId="73283624" w14:textId="77777777" w:rsidR="00BA18EF" w:rsidRPr="005B72CB" w:rsidRDefault="00BA18EF" w:rsidP="00BA18EF">
      <w:pPr>
        <w:spacing w:line="276" w:lineRule="auto"/>
        <w:jc w:val="center"/>
        <w:rPr>
          <w:rFonts w:ascii="Times New Roman" w:eastAsia="Aptos" w:hAnsi="Times New Roman" w:cs="Arial"/>
          <w:sz w:val="36"/>
          <w:szCs w:val="36"/>
        </w:rPr>
      </w:pPr>
    </w:p>
    <w:p w14:paraId="68B1F27F" w14:textId="77777777" w:rsidR="00BA18EF" w:rsidRPr="005B72CB" w:rsidRDefault="00BA18EF" w:rsidP="00BA18EF">
      <w:pPr>
        <w:spacing w:line="276" w:lineRule="auto"/>
        <w:jc w:val="center"/>
        <w:rPr>
          <w:rFonts w:ascii="Times New Roman" w:eastAsia="Aptos" w:hAnsi="Times New Roman" w:cs="Arial"/>
          <w:sz w:val="36"/>
          <w:szCs w:val="36"/>
        </w:rPr>
      </w:pPr>
    </w:p>
    <w:p w14:paraId="0DB0CFE0" w14:textId="77777777" w:rsidR="00BA18EF" w:rsidRPr="005B72CB" w:rsidRDefault="00BA18EF" w:rsidP="00BA18EF">
      <w:pPr>
        <w:spacing w:line="276" w:lineRule="auto"/>
        <w:jc w:val="center"/>
        <w:rPr>
          <w:rFonts w:ascii="Times New Roman" w:eastAsia="Aptos" w:hAnsi="Times New Roman" w:cs="Arial"/>
          <w:sz w:val="36"/>
          <w:szCs w:val="36"/>
        </w:rPr>
      </w:pPr>
    </w:p>
    <w:p w14:paraId="1A6D8159" w14:textId="77777777" w:rsidR="001F2934" w:rsidRPr="001F2934" w:rsidRDefault="001F2934" w:rsidP="001F2934">
      <w:pPr>
        <w:spacing w:line="276" w:lineRule="auto"/>
        <w:jc w:val="center"/>
        <w:rPr>
          <w:rFonts w:ascii="Times New Roman" w:eastAsia="Aptos" w:hAnsi="Times New Roman" w:cs="Arial"/>
          <w:sz w:val="36"/>
          <w:szCs w:val="36"/>
        </w:rPr>
      </w:pPr>
    </w:p>
    <w:p w14:paraId="7607FF3B" w14:textId="50DA536C" w:rsidR="001F2934" w:rsidRPr="001F2934" w:rsidRDefault="001F2934" w:rsidP="001F2934">
      <w:pPr>
        <w:spacing w:line="276" w:lineRule="auto"/>
        <w:jc w:val="center"/>
        <w:rPr>
          <w:rFonts w:ascii="Times New Roman" w:eastAsia="Aptos" w:hAnsi="Times New Roman" w:cs="Arial"/>
          <w:b/>
          <w:bCs/>
          <w:sz w:val="48"/>
          <w:szCs w:val="48"/>
          <w:lang w:bidi="ar-SY"/>
        </w:rPr>
      </w:pPr>
      <w:r w:rsidRPr="001F2934">
        <w:rPr>
          <w:rFonts w:ascii="Times New Roman" w:eastAsia="Aptos" w:hAnsi="Times New Roman" w:cs="Arial"/>
          <w:b/>
          <w:bCs/>
          <w:sz w:val="48"/>
          <w:szCs w:val="48"/>
          <w:rtl/>
          <w:lang w:bidi="ar-SY"/>
        </w:rPr>
        <w:t>الفصل ال</w:t>
      </w:r>
      <w:r>
        <w:rPr>
          <w:rFonts w:ascii="Times New Roman" w:eastAsia="Aptos" w:hAnsi="Times New Roman" w:cs="Arial" w:hint="cs"/>
          <w:b/>
          <w:bCs/>
          <w:sz w:val="48"/>
          <w:szCs w:val="48"/>
          <w:rtl/>
          <w:lang w:bidi="ar-SY"/>
        </w:rPr>
        <w:t>ثالث</w:t>
      </w:r>
    </w:p>
    <w:p w14:paraId="2BD77AB6" w14:textId="69E0E2C2" w:rsidR="001F2934" w:rsidRPr="001F2934" w:rsidRDefault="001B0504" w:rsidP="001F2934">
      <w:pPr>
        <w:spacing w:line="276" w:lineRule="auto"/>
        <w:jc w:val="center"/>
        <w:rPr>
          <w:rFonts w:ascii="Times New Roman" w:eastAsia="Aptos" w:hAnsi="Times New Roman" w:cs="Arial"/>
          <w:b/>
          <w:bCs/>
          <w:sz w:val="48"/>
          <w:szCs w:val="48"/>
          <w:rtl/>
          <w:lang w:bidi="ar-SY"/>
        </w:rPr>
      </w:pPr>
      <w:r>
        <w:rPr>
          <w:rFonts w:ascii="Times New Roman" w:eastAsia="Aptos" w:hAnsi="Times New Roman" w:cs="Arial" w:hint="cs"/>
          <w:b/>
          <w:bCs/>
          <w:sz w:val="48"/>
          <w:szCs w:val="48"/>
          <w:rtl/>
          <w:lang w:bidi="ar-SY"/>
        </w:rPr>
        <w:t>متطلبات المشروع والمخططات</w:t>
      </w:r>
    </w:p>
    <w:p w14:paraId="048B70C3" w14:textId="5DB435BE" w:rsidR="001F2934" w:rsidRPr="001F2934" w:rsidRDefault="00BB2181" w:rsidP="001F2934">
      <w:pPr>
        <w:bidi w:val="0"/>
        <w:spacing w:line="276" w:lineRule="auto"/>
        <w:rPr>
          <w:rFonts w:ascii="Times New Roman" w:eastAsia="Aptos" w:hAnsi="Times New Roman" w:cs="Arial"/>
          <w:b/>
          <w:bCs/>
          <w:sz w:val="36"/>
          <w:szCs w:val="36"/>
          <w:rtl/>
          <w:lang w:bidi="ar-SY"/>
        </w:rPr>
      </w:pPr>
      <w:r>
        <w:rPr>
          <w:b/>
          <w:bCs/>
          <w:noProof/>
          <w:sz w:val="36"/>
          <w:szCs w:val="36"/>
          <w:rtl/>
          <w:lang w:val="ar-SY" w:bidi="ar-SY"/>
        </w:rPr>
        <w:drawing>
          <wp:inline distT="0" distB="0" distL="0" distR="0" wp14:anchorId="657E9403" wp14:editId="7168B64D">
            <wp:extent cx="5943600" cy="1133475"/>
            <wp:effectExtent l="0" t="0" r="0" b="0"/>
            <wp:docPr id="450139449"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r w:rsidR="001F2934" w:rsidRPr="001F2934">
        <w:rPr>
          <w:rFonts w:ascii="Times New Roman" w:eastAsia="Aptos" w:hAnsi="Times New Roman" w:cs="Arial"/>
          <w:b/>
          <w:bCs/>
          <w:kern w:val="0"/>
          <w:sz w:val="36"/>
          <w:szCs w:val="36"/>
          <w:rtl/>
          <w:lang w:bidi="ar-SY"/>
          <w14:ligatures w14:val="none"/>
        </w:rPr>
        <w:br w:type="page"/>
      </w:r>
    </w:p>
    <w:p w14:paraId="4B5C2E00" w14:textId="209ACF69" w:rsidR="00E36AF8" w:rsidRPr="00BF1059" w:rsidRDefault="005B72CB" w:rsidP="00962E47">
      <w:pPr>
        <w:pStyle w:val="H1"/>
        <w:rPr>
          <w:rFonts w:eastAsia="Times New Roman"/>
          <w:rtl/>
        </w:rPr>
      </w:pPr>
      <w:bookmarkStart w:id="205" w:name="_Toc203158142"/>
      <w:r w:rsidRPr="00BF1059">
        <w:rPr>
          <w:rFonts w:eastAsia="Times New Roman"/>
          <w:rtl/>
        </w:rPr>
        <w:lastRenderedPageBreak/>
        <w:t xml:space="preserve">الفصل </w:t>
      </w:r>
      <w:r w:rsidRPr="00BF1059">
        <w:rPr>
          <w:rFonts w:eastAsia="Times New Roman" w:hint="cs"/>
          <w:rtl/>
        </w:rPr>
        <w:t>الثالث</w:t>
      </w:r>
      <w:r w:rsidRPr="00BF1059">
        <w:rPr>
          <w:rFonts w:eastAsia="Times New Roman"/>
          <w:rtl/>
        </w:rPr>
        <w:t xml:space="preserve"> - متطلبات المشروع والمخططات</w:t>
      </w:r>
      <w:bookmarkEnd w:id="205"/>
    </w:p>
    <w:p w14:paraId="30EC289E" w14:textId="65AEC177" w:rsidR="00E36AF8" w:rsidRDefault="00C340E5" w:rsidP="00962E47">
      <w:pPr>
        <w:pStyle w:val="H2"/>
        <w:rPr>
          <w:rFonts w:eastAsia="Times New Roman"/>
          <w:b/>
          <w:rtl/>
        </w:rPr>
      </w:pPr>
      <w:bookmarkStart w:id="206" w:name="_Toc203158143"/>
      <w:r>
        <w:rPr>
          <w:rFonts w:eastAsia="Times New Roman" w:hint="cs"/>
          <w:rtl/>
        </w:rPr>
        <w:t>3-1 البنية التحتية</w:t>
      </w:r>
      <w:bookmarkEnd w:id="206"/>
    </w:p>
    <w:p w14:paraId="46CDC62D" w14:textId="3B6DE72C" w:rsidR="00654542" w:rsidRPr="00654542" w:rsidRDefault="00654542">
      <w:pPr>
        <w:pStyle w:val="YES"/>
        <w:jc w:val="both"/>
        <w:rPr>
          <w:rtl/>
        </w:rPr>
        <w:pPrChange w:id="207" w:author="Khair Horani" w:date="2025-07-15T14:36:00Z" w16du:dateUtc="2025-07-15T11:36:00Z">
          <w:pPr>
            <w:pStyle w:val="YES"/>
          </w:pPr>
        </w:pPrChange>
      </w:pPr>
      <w:r w:rsidRPr="00654542">
        <w:rPr>
          <w:rtl/>
        </w:rPr>
        <w:t>يتطلب تشغيل منصة "بلّغنا" بنية تحتية تقنية متينة تضمن الأداء العالي، الأمان، واستمرارية الخدمة. تم تحديد مجموعة من المتطلبات الأساسية التي يجب توفرها لضمان تشغيل المنصة بكفاءة، سواء من ناحية استضافة الموقع أو إدارة البيانات أو حماية الاتصالات.</w:t>
      </w:r>
    </w:p>
    <w:p w14:paraId="06BB8502" w14:textId="687E61FB" w:rsidR="0092292E" w:rsidRDefault="00787EE0" w:rsidP="00652BCC">
      <w:pPr>
        <w:pStyle w:val="H3"/>
        <w:ind w:firstLine="720"/>
      </w:pPr>
      <w:bookmarkStart w:id="208" w:name="_Toc203158144"/>
      <w:r>
        <w:rPr>
          <w:rFonts w:hint="cs"/>
          <w:rtl/>
        </w:rPr>
        <w:t xml:space="preserve">3-1-1 </w:t>
      </w:r>
      <w:r w:rsidR="00187926">
        <w:rPr>
          <w:rFonts w:hint="cs"/>
          <w:rtl/>
        </w:rPr>
        <w:t xml:space="preserve">خادم </w:t>
      </w:r>
      <w:r w:rsidR="00187926">
        <w:t>Web Server</w:t>
      </w:r>
      <w:bookmarkEnd w:id="208"/>
    </w:p>
    <w:p w14:paraId="4D96735A" w14:textId="186362E9" w:rsidR="001A6AE5" w:rsidRPr="001A6AE5" w:rsidRDefault="001A6AE5" w:rsidP="001A6AE5">
      <w:pPr>
        <w:pStyle w:val="YES"/>
        <w:rPr>
          <w:rtl/>
        </w:rPr>
      </w:pPr>
      <w:r w:rsidRPr="001A6AE5">
        <w:rPr>
          <w:rtl/>
        </w:rPr>
        <w:t>يُعد خادم الويب العنصر الأساسي في استضافة وتشغيل المنصة، حيث يتولى استقبال الطلبات من المستخدمين ومعالجتها وإرسال الاستجابات. يُفضل استخدام خادم يدعم بيئة .</w:t>
      </w:r>
      <w:r w:rsidRPr="001A6AE5">
        <w:t>NET Core</w:t>
      </w:r>
      <w:r w:rsidRPr="001A6AE5">
        <w:rPr>
          <w:rtl/>
        </w:rPr>
        <w:t xml:space="preserve"> مثل </w:t>
      </w:r>
      <w:r w:rsidRPr="001A6AE5">
        <w:t>IIS</w:t>
      </w:r>
      <w:r w:rsidRPr="001A6AE5">
        <w:rPr>
          <w:rtl/>
        </w:rPr>
        <w:t xml:space="preserve"> أو </w:t>
      </w:r>
      <w:r w:rsidRPr="001A6AE5">
        <w:t>Kestrel</w:t>
      </w:r>
      <w:r w:rsidRPr="001A6AE5">
        <w:rPr>
          <w:rtl/>
        </w:rPr>
        <w:t>، ويُستحسن أن يكون الخادم عالي الاعتمادية مع موارد مناسبة (معالج قوي، ذاكرة كافية، مساحة تخزين).</w:t>
      </w:r>
    </w:p>
    <w:p w14:paraId="5AC6D10A" w14:textId="6A609554" w:rsidR="00187926" w:rsidRDefault="00787EE0" w:rsidP="00652BCC">
      <w:pPr>
        <w:pStyle w:val="H3"/>
        <w:ind w:firstLine="720"/>
      </w:pPr>
      <w:bookmarkStart w:id="209" w:name="_Toc203158145"/>
      <w:r>
        <w:rPr>
          <w:rFonts w:hint="cs"/>
          <w:rtl/>
        </w:rPr>
        <w:t xml:space="preserve">3-1-2 </w:t>
      </w:r>
      <w:r w:rsidR="00187926">
        <w:rPr>
          <w:rFonts w:hint="cs"/>
          <w:rtl/>
        </w:rPr>
        <w:t>قاعدة بيانات مركزية</w:t>
      </w:r>
      <w:bookmarkEnd w:id="209"/>
    </w:p>
    <w:p w14:paraId="4E00EE95" w14:textId="67EFB315" w:rsidR="000B20EE" w:rsidRPr="00AF0502" w:rsidRDefault="000B20EE" w:rsidP="00AF0502">
      <w:pPr>
        <w:pStyle w:val="YES"/>
        <w:rPr>
          <w:rtl/>
        </w:rPr>
      </w:pPr>
      <w:r w:rsidRPr="00AF0502">
        <w:rPr>
          <w:rtl/>
        </w:rPr>
        <w:t>تحتاج المنصة إلى قاعدة بيانات علائقية مركزية (</w:t>
      </w:r>
      <w:r w:rsidRPr="00AF0502">
        <w:t>SQL Server</w:t>
      </w:r>
      <w:r w:rsidRPr="00AF0502">
        <w:rPr>
          <w:rtl/>
        </w:rPr>
        <w:t>) لتخزين معلومات المستخدمين، الطلبات، الشكاوى، الإحصائيات وغيرها من البيانات الحيوية. ويُشترط أن تكون القاعدة مستقرة، سريعة الاستجابة، ومحمية بوسائل نسخ احتياطي دورية للحفاظ على سلامة المعلومات.</w:t>
      </w:r>
    </w:p>
    <w:p w14:paraId="6E0E8306" w14:textId="2C468571" w:rsidR="00BD21F2" w:rsidRDefault="00787EE0" w:rsidP="00652BCC">
      <w:pPr>
        <w:pStyle w:val="H3"/>
        <w:ind w:firstLine="720"/>
      </w:pPr>
      <w:bookmarkStart w:id="210" w:name="_Toc203158146"/>
      <w:r>
        <w:rPr>
          <w:rFonts w:hint="cs"/>
          <w:rtl/>
        </w:rPr>
        <w:t xml:space="preserve">3-1-3 </w:t>
      </w:r>
      <w:r w:rsidR="00BD21F2">
        <w:rPr>
          <w:rFonts w:hint="cs"/>
          <w:rtl/>
        </w:rPr>
        <w:t>شبكة اتصال محمية</w:t>
      </w:r>
      <w:bookmarkEnd w:id="210"/>
    </w:p>
    <w:p w14:paraId="7036EED9" w14:textId="10394CE6" w:rsidR="000B20EE" w:rsidRPr="00AF0502" w:rsidRDefault="00AF0502" w:rsidP="00AF0502">
      <w:pPr>
        <w:pStyle w:val="YES"/>
        <w:rPr>
          <w:rtl/>
        </w:rPr>
      </w:pPr>
      <w:r w:rsidRPr="00AF0502">
        <w:rPr>
          <w:rtl/>
        </w:rPr>
        <w:t xml:space="preserve">نظراً لحساسية البيانات المتبادلة ضمن النظام، لا بد من توفير شبكة اتصال مؤمنة باستخدام بروتوكولات مثل </w:t>
      </w:r>
      <w:r w:rsidRPr="00AF0502">
        <w:t>HTTPS</w:t>
      </w:r>
      <w:r w:rsidRPr="00AF0502">
        <w:rPr>
          <w:rtl/>
        </w:rPr>
        <w:t xml:space="preserve"> وشهادات </w:t>
      </w:r>
      <w:r w:rsidRPr="00AF0502">
        <w:t>SSL</w:t>
      </w:r>
      <w:r w:rsidRPr="00AF0502">
        <w:rPr>
          <w:rtl/>
        </w:rPr>
        <w:t xml:space="preserve"> لتشفير الاتصال بين المستخدم والخادم. كما يُنصح باستخدام جدار حماية (</w:t>
      </w:r>
      <w:r w:rsidRPr="00AF0502">
        <w:t>Firewall</w:t>
      </w:r>
      <w:r w:rsidRPr="00AF0502">
        <w:rPr>
          <w:rtl/>
        </w:rPr>
        <w:t>) وأنظمة كشف التسلل لحماية الخادم من الهجمات الإلكترونية.</w:t>
      </w:r>
    </w:p>
    <w:p w14:paraId="670D8FE6" w14:textId="3961E04E" w:rsidR="008C5380" w:rsidRDefault="008C5380" w:rsidP="00962E47">
      <w:pPr>
        <w:pStyle w:val="H2"/>
        <w:rPr>
          <w:b/>
          <w:rtl/>
        </w:rPr>
      </w:pPr>
      <w:bookmarkStart w:id="211" w:name="_Toc203158147"/>
      <w:r>
        <w:rPr>
          <w:rFonts w:hint="cs"/>
          <w:rtl/>
        </w:rPr>
        <w:t>3-2 المخططات وقاعدة البيانات</w:t>
      </w:r>
      <w:bookmarkEnd w:id="211"/>
    </w:p>
    <w:p w14:paraId="340111ED" w14:textId="6E7928EF" w:rsidR="00A33113" w:rsidRDefault="00A33113" w:rsidP="00962E47">
      <w:pPr>
        <w:pStyle w:val="H3"/>
      </w:pPr>
      <w:r>
        <w:rPr>
          <w:rtl/>
        </w:rPr>
        <w:tab/>
      </w:r>
      <w:bookmarkStart w:id="212" w:name="_Toc203158148"/>
      <w:r>
        <w:rPr>
          <w:rFonts w:hint="cs"/>
          <w:rtl/>
        </w:rPr>
        <w:t>3-2-1 مخطط حال</w:t>
      </w:r>
      <w:r w:rsidR="00E71643">
        <w:rPr>
          <w:rFonts w:hint="cs"/>
          <w:rtl/>
        </w:rPr>
        <w:t xml:space="preserve">ات الاستخدام </w:t>
      </w:r>
      <w:r w:rsidR="00E71643">
        <w:t>Use Case Diagram</w:t>
      </w:r>
      <w:bookmarkEnd w:id="212"/>
    </w:p>
    <w:p w14:paraId="4771E040" w14:textId="77777777" w:rsidR="00AB2DC8" w:rsidRPr="00AB2DC8" w:rsidRDefault="00AB2DC8" w:rsidP="00AB2DC8">
      <w:pPr>
        <w:pStyle w:val="YES"/>
        <w:rPr>
          <w:rFonts w:cs="Arial"/>
          <w:rtl/>
        </w:rPr>
      </w:pPr>
      <w:r w:rsidRPr="00AB2DC8">
        <w:rPr>
          <w:rFonts w:cs="Arial"/>
          <w:rtl/>
        </w:rPr>
        <w:t>حالات الاستخدام تُستخدم خلال طور تحليل المشروع لكي تُعرف وتجزئ المهمات التي سيقوم بها النظام،</w:t>
      </w:r>
    </w:p>
    <w:p w14:paraId="76B4D1D6" w14:textId="041400A5" w:rsidR="00AB2DC8" w:rsidRPr="00AB2DC8" w:rsidRDefault="00AB2DC8" w:rsidP="00AB2DC8">
      <w:pPr>
        <w:pStyle w:val="YES"/>
        <w:rPr>
          <w:rFonts w:cs="Arial"/>
          <w:rtl/>
        </w:rPr>
      </w:pPr>
      <w:r w:rsidRPr="00AB2DC8">
        <w:rPr>
          <w:rFonts w:cs="Arial"/>
          <w:rtl/>
        </w:rPr>
        <w:t>وتعتمد مخططات حالات الاستخدام على فصل النظام الى قسمين رئيسيين هما الفاعلين</w:t>
      </w:r>
      <w:r w:rsidR="008F397C" w:rsidRPr="00AB2DC8">
        <w:rPr>
          <w:rFonts w:cs="Arial" w:hint="cs"/>
          <w:rtl/>
        </w:rPr>
        <w:t xml:space="preserve"> </w:t>
      </w:r>
      <w:r w:rsidR="008F397C" w:rsidRPr="00AB2DC8">
        <w:rPr>
          <w:rFonts w:cs="Arial" w:hint="cs"/>
        </w:rPr>
        <w:t>actors</w:t>
      </w:r>
      <w:r w:rsidR="008F397C">
        <w:rPr>
          <w:rFonts w:cs="Arial" w:hint="cs"/>
          <w:rtl/>
        </w:rPr>
        <w:t xml:space="preserve"> </w:t>
      </w:r>
      <w:r w:rsidRPr="00AB2DC8">
        <w:rPr>
          <w:rFonts w:cs="Arial"/>
          <w:rtl/>
        </w:rPr>
        <w:t>وحالات</w:t>
      </w:r>
    </w:p>
    <w:p w14:paraId="11E2EFBD" w14:textId="6C7F6BBF" w:rsidR="00AB2DC8" w:rsidRPr="00AB2DC8" w:rsidRDefault="00AB2DC8" w:rsidP="00AB2DC8">
      <w:pPr>
        <w:pStyle w:val="YES"/>
        <w:rPr>
          <w:rFonts w:cs="Arial"/>
          <w:rtl/>
        </w:rPr>
      </w:pPr>
      <w:r w:rsidRPr="00AB2DC8">
        <w:rPr>
          <w:rFonts w:cs="Arial"/>
          <w:rtl/>
        </w:rPr>
        <w:t>الاستخدام</w:t>
      </w:r>
      <w:r w:rsidR="008F397C">
        <w:rPr>
          <w:rFonts w:cs="Arial" w:hint="cs"/>
          <w:rtl/>
        </w:rPr>
        <w:t xml:space="preserve"> </w:t>
      </w:r>
      <w:r w:rsidRPr="00AB2DC8">
        <w:rPr>
          <w:rFonts w:cs="Arial"/>
        </w:rPr>
        <w:t>Use Cases</w:t>
      </w:r>
      <w:r w:rsidR="009A72A6">
        <w:rPr>
          <w:rFonts w:cs="Arial" w:hint="cs"/>
          <w:rtl/>
        </w:rPr>
        <w:t>.</w:t>
      </w:r>
    </w:p>
    <w:p w14:paraId="3595C2B1" w14:textId="3F6545F2" w:rsidR="00B07B8B" w:rsidRDefault="00AB2DC8" w:rsidP="002102B6">
      <w:pPr>
        <w:pStyle w:val="YES"/>
        <w:rPr>
          <w:rFonts w:cs="Arial"/>
          <w:rtl/>
        </w:rPr>
      </w:pPr>
      <w:r w:rsidRPr="00AB2DC8">
        <w:rPr>
          <w:rFonts w:cs="Arial"/>
          <w:rtl/>
        </w:rPr>
        <w:t>تصف حالة الاستخدام سلوك النظام عندما يقوم أحد هؤلاء الفاعلين بتحفيزه أو طلب شيء منه</w:t>
      </w:r>
      <w:r>
        <w:rPr>
          <w:rFonts w:cs="Arial" w:hint="cs"/>
          <w:rtl/>
        </w:rPr>
        <w:t>.</w:t>
      </w:r>
    </w:p>
    <w:p w14:paraId="4AC95F09" w14:textId="57A4DBBE" w:rsidR="002102B6" w:rsidRDefault="00794F0B" w:rsidP="009166E3">
      <w:pPr>
        <w:pStyle w:val="H4"/>
        <w:rPr>
          <w:rtl/>
        </w:rPr>
      </w:pPr>
      <w:commentRangeStart w:id="213"/>
      <w:r>
        <w:rPr>
          <w:rFonts w:hint="cs"/>
          <w:rtl/>
        </w:rPr>
        <w:t xml:space="preserve">3-2-1-1 الفاعلين </w:t>
      </w:r>
      <w:r>
        <w:t>Actors</w:t>
      </w:r>
      <w:r w:rsidR="00883288">
        <w:rPr>
          <w:rFonts w:hint="cs"/>
          <w:rtl/>
        </w:rPr>
        <w:t>:</w:t>
      </w:r>
      <w:commentRangeEnd w:id="213"/>
      <w:r w:rsidR="00D01552">
        <w:rPr>
          <w:rStyle w:val="CommentReference"/>
          <w:rFonts w:asciiTheme="majorBidi" w:eastAsiaTheme="minorHAnsi" w:hAnsiTheme="majorBidi"/>
          <w:i w:val="0"/>
          <w:iCs w:val="0"/>
          <w:color w:val="auto"/>
          <w:rtl/>
          <w:lang w:bidi="ar-SA"/>
        </w:rPr>
        <w:commentReference w:id="213"/>
      </w:r>
    </w:p>
    <w:p w14:paraId="6B008D46" w14:textId="77777777" w:rsidR="004625FC" w:rsidRPr="00852234" w:rsidRDefault="004625FC" w:rsidP="004625FC">
      <w:pPr>
        <w:pStyle w:val="YES"/>
        <w:numPr>
          <w:ilvl w:val="0"/>
          <w:numId w:val="6"/>
        </w:numPr>
        <w:rPr>
          <w:b/>
          <w:bCs/>
        </w:rPr>
      </w:pPr>
      <w:r w:rsidRPr="00852234">
        <w:rPr>
          <w:rFonts w:hint="cs"/>
          <w:b/>
          <w:bCs/>
          <w:rtl/>
        </w:rPr>
        <w:t>أدمن النظام</w:t>
      </w:r>
      <w:del w:id="214" w:author="Khair Horani" w:date="2025-07-15T13:04:00Z" w16du:dateUtc="2025-07-15T10:04:00Z">
        <w:r w:rsidRPr="00852234" w:rsidDel="004625FC">
          <w:rPr>
            <w:rFonts w:hint="cs"/>
            <w:b/>
            <w:bCs/>
            <w:rtl/>
          </w:rPr>
          <w:delText>:</w:delText>
        </w:r>
      </w:del>
    </w:p>
    <w:p w14:paraId="0F38AF71" w14:textId="77777777" w:rsidR="004625FC" w:rsidRDefault="004625FC" w:rsidP="004625FC">
      <w:pPr>
        <w:pStyle w:val="YES"/>
      </w:pPr>
      <w:r w:rsidRPr="00A4380B">
        <w:rPr>
          <w:rFonts w:cs="Times New Roman"/>
          <w:rtl/>
        </w:rPr>
        <w:lastRenderedPageBreak/>
        <w:t>يمتلك صلاحيات إدارية شاملة على مستوى المنصة بالكامل، من ضمنها إدارة المناطق والمؤسسات والمستخدمين، وتحديث إعدادات النظام العامة.</w:t>
      </w:r>
    </w:p>
    <w:p w14:paraId="17031E3D" w14:textId="3B785716" w:rsidR="004625FC" w:rsidRPr="00852234" w:rsidRDefault="004625FC" w:rsidP="00214EE8">
      <w:pPr>
        <w:pStyle w:val="YES"/>
        <w:numPr>
          <w:ilvl w:val="0"/>
          <w:numId w:val="6"/>
        </w:numPr>
        <w:rPr>
          <w:b/>
          <w:bCs/>
        </w:rPr>
      </w:pPr>
      <w:r w:rsidRPr="00852234">
        <w:rPr>
          <w:rFonts w:hint="cs"/>
          <w:b/>
          <w:bCs/>
          <w:rtl/>
        </w:rPr>
        <w:t>المدير</w:t>
      </w:r>
    </w:p>
    <w:p w14:paraId="6DABD995" w14:textId="77777777" w:rsidR="004625FC" w:rsidRPr="004C50E0" w:rsidRDefault="004625FC" w:rsidP="004625FC">
      <w:pPr>
        <w:pStyle w:val="YES"/>
      </w:pPr>
      <w:r w:rsidRPr="004C50E0">
        <w:rPr>
          <w:rtl/>
        </w:rPr>
        <w:t>يمثل الجهة الإشرافية ضمن المؤسسة الخدمية، يتولى إدارة الطلبات وتوزيعها على الموظفين، بالإضافة إلى الإشراف على أداء المؤسسة ومعالجة الشكاوى الموجهة إليها.</w:t>
      </w:r>
    </w:p>
    <w:p w14:paraId="59E7B423" w14:textId="76BAFF74" w:rsidR="004625FC" w:rsidRPr="00852234" w:rsidRDefault="004625FC" w:rsidP="00214EE8">
      <w:pPr>
        <w:pStyle w:val="YES"/>
        <w:numPr>
          <w:ilvl w:val="0"/>
          <w:numId w:val="6"/>
        </w:numPr>
        <w:rPr>
          <w:b/>
          <w:bCs/>
        </w:rPr>
      </w:pPr>
      <w:r w:rsidRPr="00852234">
        <w:rPr>
          <w:rFonts w:hint="cs"/>
          <w:b/>
          <w:bCs/>
          <w:rtl/>
        </w:rPr>
        <w:t>الموظف</w:t>
      </w:r>
    </w:p>
    <w:p w14:paraId="28F69B34" w14:textId="77777777" w:rsidR="004625FC" w:rsidRDefault="004625FC" w:rsidP="004625FC">
      <w:pPr>
        <w:pStyle w:val="YES"/>
      </w:pPr>
      <w:r w:rsidRPr="00A4380B">
        <w:rPr>
          <w:rFonts w:cs="Times New Roman"/>
          <w:rtl/>
        </w:rPr>
        <w:t>هو المسؤول عن تنفيذ الطلبات الموكلة إليه من قبل المدير، يقوم بتحديث حالة الطلب، تحديد موعد المعالجة، ورفع التقارير المتعلقة بالتنفيذ.</w:t>
      </w:r>
    </w:p>
    <w:p w14:paraId="0AF9793B" w14:textId="16D7659B" w:rsidR="00883288" w:rsidRPr="00852234" w:rsidRDefault="00883288" w:rsidP="00214EE8">
      <w:pPr>
        <w:pStyle w:val="YES"/>
        <w:numPr>
          <w:ilvl w:val="0"/>
          <w:numId w:val="6"/>
        </w:numPr>
        <w:rPr>
          <w:b/>
          <w:bCs/>
        </w:rPr>
      </w:pPr>
      <w:r w:rsidRPr="00852234">
        <w:rPr>
          <w:rFonts w:hint="cs"/>
          <w:b/>
          <w:bCs/>
          <w:rtl/>
        </w:rPr>
        <w:t>المواطن</w:t>
      </w:r>
    </w:p>
    <w:p w14:paraId="179CDA46" w14:textId="25C64DF5" w:rsidR="00181061" w:rsidRPr="00181061" w:rsidRDefault="00181061" w:rsidP="00181061">
      <w:pPr>
        <w:pStyle w:val="YES"/>
      </w:pPr>
      <w:r w:rsidRPr="00181061">
        <w:rPr>
          <w:rtl/>
        </w:rPr>
        <w:t>هو المستخدم الأساسي للنظام، يقدّم الطلبات العامة، يحدد موقع المشكلة، ويتابع حالتها. يمكنه أيضاً تقييم جودة الخدمة المقدّمة وتقديم الشكاوى عند الحاجة.</w:t>
      </w:r>
    </w:p>
    <w:p w14:paraId="4D58BA80" w14:textId="481C3D9F" w:rsidR="00883288" w:rsidRPr="00852234" w:rsidRDefault="00883288" w:rsidP="00214EE8">
      <w:pPr>
        <w:pStyle w:val="YES"/>
        <w:numPr>
          <w:ilvl w:val="0"/>
          <w:numId w:val="6"/>
        </w:numPr>
        <w:rPr>
          <w:b/>
          <w:bCs/>
        </w:rPr>
      </w:pPr>
      <w:r w:rsidRPr="00852234">
        <w:rPr>
          <w:rFonts w:hint="cs"/>
          <w:b/>
          <w:bCs/>
          <w:rtl/>
        </w:rPr>
        <w:t>الزائر</w:t>
      </w:r>
    </w:p>
    <w:p w14:paraId="50A0011C" w14:textId="1F8053B6" w:rsidR="00852234" w:rsidRPr="00852234" w:rsidRDefault="00852234" w:rsidP="00852234">
      <w:pPr>
        <w:pStyle w:val="YES"/>
        <w:rPr>
          <w:rtl/>
        </w:rPr>
      </w:pPr>
      <w:r w:rsidRPr="00852234">
        <w:rPr>
          <w:rtl/>
        </w:rPr>
        <w:t>هو أي مستخدم غير مسجّل يمكنه تصفح الطلبات العامة ومشاهدة النشاط العام على الخريطة دون إمكانية التفاعل أو تقديم طلبات.</w:t>
      </w:r>
    </w:p>
    <w:p w14:paraId="40E5B662" w14:textId="77777777" w:rsidR="00496687" w:rsidRDefault="00496687">
      <w:pPr>
        <w:bidi w:val="0"/>
        <w:rPr>
          <w:rFonts w:ascii="Arial" w:hAnsi="Arial" w:cs="Times New Roman"/>
          <w:szCs w:val="28"/>
          <w:rtl/>
          <w:lang w:bidi="ar-SY"/>
        </w:rPr>
      </w:pPr>
      <w:r>
        <w:rPr>
          <w:rFonts w:cs="Times New Roman"/>
          <w:rtl/>
        </w:rPr>
        <w:br w:type="page"/>
      </w:r>
    </w:p>
    <w:p w14:paraId="5B2789FE" w14:textId="77777777" w:rsidR="0054146E" w:rsidRDefault="004625FC" w:rsidP="0054146E">
      <w:pPr>
        <w:pStyle w:val="YES"/>
        <w:keepNext/>
        <w:rPr>
          <w:ins w:id="215" w:author="Khair Horani" w:date="2025-07-16T17:07:00Z" w16du:dateUtc="2025-07-16T14:07:00Z"/>
        </w:rPr>
      </w:pPr>
      <w:r>
        <w:rPr>
          <w:noProof/>
        </w:rPr>
        <w:lastRenderedPageBreak/>
        <w:drawing>
          <wp:inline distT="0" distB="0" distL="0" distR="0" wp14:anchorId="70FBB672" wp14:editId="0393362B">
            <wp:extent cx="5934710" cy="3476625"/>
            <wp:effectExtent l="0" t="0" r="8890" b="9525"/>
            <wp:docPr id="1818840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14:paraId="3EC8A237" w14:textId="3EDCB896" w:rsidR="004625FC" w:rsidRDefault="0054146E">
      <w:pPr>
        <w:pStyle w:val="Caption"/>
        <w:pPrChange w:id="216" w:author="Khair Horani" w:date="2025-07-16T17:07:00Z" w16du:dateUtc="2025-07-16T14:07:00Z">
          <w:pPr>
            <w:pStyle w:val="YES"/>
            <w:keepNext/>
          </w:pPr>
        </w:pPrChange>
      </w:pPr>
      <w:ins w:id="217" w:author="Khair Horani" w:date="2025-07-16T17:07:00Z" w16du:dateUtc="2025-07-16T14:07:00Z">
        <w:r>
          <w:rPr>
            <w:rtl/>
          </w:rPr>
          <w:t>الشكل</w:t>
        </w:r>
        <w:r>
          <w:rPr>
            <w:rFonts w:hint="cs"/>
            <w:rtl/>
            <w:lang w:bidi="ar-SY"/>
          </w:rPr>
          <w:t xml:space="preserve"> </w:t>
        </w:r>
      </w:ins>
      <w:ins w:id="218" w:author="Khair Horani" w:date="2025-07-16T17:08:00Z" w16du:dateUtc="2025-07-16T14:08:00Z">
        <w:r>
          <w:rPr>
            <w:rFonts w:hint="cs"/>
            <w:rtl/>
            <w:lang w:bidi="ar-SY"/>
          </w:rPr>
          <w:t>3-</w:t>
        </w:r>
      </w:ins>
      <w:ins w:id="219" w:author="Khair Horani" w:date="2025-07-16T17:09:00Z" w16du:dateUtc="2025-07-16T14:09:00Z">
        <w:r w:rsidR="00816BC2">
          <w:rPr>
            <w:rFonts w:hint="cs"/>
            <w:rtl/>
            <w:lang w:bidi="ar-SY"/>
          </w:rPr>
          <w:t>1: مخطط</w:t>
        </w:r>
      </w:ins>
      <w:ins w:id="220" w:author="Khair Horani" w:date="2025-07-16T17:08:00Z" w16du:dateUtc="2025-07-16T14:08:00Z">
        <w:r>
          <w:rPr>
            <w:rFonts w:hint="cs"/>
            <w:rtl/>
            <w:lang w:bidi="ar-SY"/>
          </w:rPr>
          <w:t xml:space="preserve"> حالات الاستخدام للأدمن</w:t>
        </w:r>
      </w:ins>
    </w:p>
    <w:p w14:paraId="7059D722" w14:textId="2CABB6E6" w:rsidR="004625FC" w:rsidDel="0054146E" w:rsidRDefault="004625FC" w:rsidP="00214EE8">
      <w:pPr>
        <w:pStyle w:val="Caption"/>
        <w:rPr>
          <w:del w:id="221" w:author="Khair Horani" w:date="2025-07-16T17:05:00Z" w16du:dateUtc="2025-07-16T14:05:00Z"/>
        </w:rPr>
      </w:pPr>
      <w:del w:id="222" w:author="Khair Horani" w:date="2025-07-16T17:05:00Z" w16du:dateUtc="2025-07-16T14:05:00Z">
        <w:r w:rsidDel="0054146E">
          <w:rPr>
            <w:rFonts w:hint="cs"/>
            <w:rtl/>
          </w:rPr>
          <w:lastRenderedPageBreak/>
          <w:delText>مخطط حالات الاستخدام لأدمن النظام 3-1</w:delText>
        </w:r>
      </w:del>
    </w:p>
    <w:p w14:paraId="319E79BD" w14:textId="77777777" w:rsidR="00816BC2" w:rsidRDefault="004625FC" w:rsidP="00816BC2">
      <w:pPr>
        <w:pStyle w:val="Caption"/>
        <w:keepNext/>
        <w:rPr>
          <w:ins w:id="223" w:author="Khair Horani" w:date="2025-07-16T17:09:00Z" w16du:dateUtc="2025-07-16T14:09:00Z"/>
        </w:rPr>
      </w:pPr>
      <w:commentRangeStart w:id="224"/>
      <w:commentRangeEnd w:id="224"/>
      <w:r>
        <w:rPr>
          <w:rStyle w:val="CommentReference"/>
          <w:i w:val="0"/>
          <w:iCs w:val="0"/>
          <w:color w:val="auto"/>
          <w:rtl/>
        </w:rPr>
        <w:commentReference w:id="224"/>
      </w:r>
      <w:r>
        <w:rPr>
          <w:noProof/>
        </w:rPr>
        <w:drawing>
          <wp:inline distT="0" distB="0" distL="0" distR="0" wp14:anchorId="736D452A" wp14:editId="567B3D60">
            <wp:extent cx="5943600" cy="5745480"/>
            <wp:effectExtent l="0" t="0" r="0" b="7620"/>
            <wp:docPr id="1814812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745480"/>
                    </a:xfrm>
                    <a:prstGeom prst="rect">
                      <a:avLst/>
                    </a:prstGeom>
                    <a:noFill/>
                    <a:ln>
                      <a:noFill/>
                    </a:ln>
                  </pic:spPr>
                </pic:pic>
              </a:graphicData>
            </a:graphic>
          </wp:inline>
        </w:drawing>
      </w:r>
    </w:p>
    <w:p w14:paraId="27B10F12" w14:textId="3F2DA714" w:rsidR="00816BC2" w:rsidRDefault="00816BC2" w:rsidP="00816BC2">
      <w:pPr>
        <w:pStyle w:val="Caption"/>
        <w:rPr>
          <w:ins w:id="225" w:author="Khair Horani" w:date="2025-07-16T17:09:00Z" w16du:dateUtc="2025-07-16T14:09:00Z"/>
        </w:rPr>
      </w:pPr>
      <w:ins w:id="226" w:author="Khair Horani" w:date="2025-07-16T17:09:00Z" w16du:dateUtc="2025-07-16T14:09:00Z">
        <w:r>
          <w:rPr>
            <w:rtl/>
          </w:rPr>
          <w:t xml:space="preserve">الشكل </w:t>
        </w:r>
        <w:r>
          <w:rPr>
            <w:rFonts w:hint="cs"/>
            <w:rtl/>
          </w:rPr>
          <w:t>3-2: مخطط حالات الاستخدام للمدير</w:t>
        </w:r>
      </w:ins>
    </w:p>
    <w:p w14:paraId="13311BFA" w14:textId="77777777" w:rsidR="00816BC2" w:rsidRDefault="004625FC" w:rsidP="00816BC2">
      <w:pPr>
        <w:pStyle w:val="Caption"/>
        <w:keepNext/>
        <w:rPr>
          <w:ins w:id="227" w:author="Khair Horani" w:date="2025-07-16T17:10:00Z" w16du:dateUtc="2025-07-16T14:10:00Z"/>
        </w:rPr>
      </w:pPr>
      <w:del w:id="228" w:author="Khair Horani" w:date="2025-07-16T17:08:00Z" w16du:dateUtc="2025-07-16T14:08:00Z">
        <w:r w:rsidDel="0054146E">
          <w:rPr>
            <w:rFonts w:hint="cs"/>
            <w:rtl/>
          </w:rPr>
          <w:lastRenderedPageBreak/>
          <w:delText xml:space="preserve">مخطط حالات الاستخدام للمدير </w:delText>
        </w:r>
        <w:r w:rsidDel="0054146E">
          <w:rPr>
            <w:rtl/>
          </w:rPr>
          <w:delText>الشكل</w:delText>
        </w:r>
        <w:r w:rsidDel="0054146E">
          <w:rPr>
            <w:rFonts w:hint="cs"/>
            <w:rtl/>
          </w:rPr>
          <w:delText xml:space="preserve"> 3-2</w:delText>
        </w:r>
      </w:del>
      <w:r>
        <w:rPr>
          <w:noProof/>
        </w:rPr>
        <w:drawing>
          <wp:inline distT="0" distB="0" distL="0" distR="0" wp14:anchorId="78EBC5C8" wp14:editId="38141F5D">
            <wp:extent cx="5934710" cy="3459480"/>
            <wp:effectExtent l="0" t="0" r="8890" b="7620"/>
            <wp:docPr id="402969064" name="Picture 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9064" name="Picture 3" descr="A diagram of a syste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3459480"/>
                    </a:xfrm>
                    <a:prstGeom prst="rect">
                      <a:avLst/>
                    </a:prstGeom>
                    <a:noFill/>
                    <a:ln>
                      <a:noFill/>
                    </a:ln>
                  </pic:spPr>
                </pic:pic>
              </a:graphicData>
            </a:graphic>
          </wp:inline>
        </w:drawing>
      </w:r>
    </w:p>
    <w:p w14:paraId="6FCC2253" w14:textId="72676A83" w:rsidR="004625FC" w:rsidRDefault="00816BC2">
      <w:pPr>
        <w:pStyle w:val="Caption"/>
        <w:pPrChange w:id="229" w:author="Khair Horani" w:date="2025-07-16T17:10:00Z" w16du:dateUtc="2025-07-16T14:10:00Z">
          <w:pPr>
            <w:pStyle w:val="Caption"/>
            <w:keepNext/>
          </w:pPr>
        </w:pPrChange>
      </w:pPr>
      <w:ins w:id="230" w:author="Khair Horani" w:date="2025-07-16T17:10:00Z" w16du:dateUtc="2025-07-16T14:10:00Z">
        <w:r>
          <w:rPr>
            <w:rtl/>
          </w:rPr>
          <w:t xml:space="preserve">الشكل </w:t>
        </w:r>
        <w:r>
          <w:rPr>
            <w:rFonts w:hint="cs"/>
            <w:rtl/>
          </w:rPr>
          <w:t>3-3: مخطط حالات الاستخدام للموظف</w:t>
        </w:r>
      </w:ins>
    </w:p>
    <w:p w14:paraId="7A3102B0" w14:textId="4FD128CB" w:rsidR="004625FC" w:rsidDel="00816BC2" w:rsidRDefault="004625FC" w:rsidP="004625FC">
      <w:pPr>
        <w:pStyle w:val="Caption"/>
        <w:rPr>
          <w:del w:id="231" w:author="Khair Horani" w:date="2025-07-16T17:09:00Z" w16du:dateUtc="2025-07-16T14:09:00Z"/>
          <w:rtl/>
        </w:rPr>
      </w:pPr>
      <w:commentRangeStart w:id="232"/>
      <w:del w:id="233" w:author="Khair Horani" w:date="2025-07-16T17:09:00Z" w16du:dateUtc="2025-07-16T14:09:00Z">
        <w:r w:rsidDel="00816BC2">
          <w:rPr>
            <w:rFonts w:hint="cs"/>
            <w:rtl/>
          </w:rPr>
          <w:lastRenderedPageBreak/>
          <w:delText xml:space="preserve">مخطط حالات الاستخدام للموظف </w:delText>
        </w:r>
        <w:r w:rsidDel="00816BC2">
          <w:rPr>
            <w:rtl/>
          </w:rPr>
          <w:delText xml:space="preserve">الشكل </w:delText>
        </w:r>
        <w:r w:rsidDel="00816BC2">
          <w:rPr>
            <w:rFonts w:hint="cs"/>
            <w:rtl/>
          </w:rPr>
          <w:delText>3-3</w:delText>
        </w:r>
        <w:commentRangeEnd w:id="232"/>
        <w:r w:rsidDel="00816BC2">
          <w:rPr>
            <w:rStyle w:val="CommentReference"/>
            <w:i w:val="0"/>
            <w:iCs w:val="0"/>
            <w:color w:val="auto"/>
            <w:rtl/>
          </w:rPr>
          <w:commentReference w:id="232"/>
        </w:r>
      </w:del>
    </w:p>
    <w:p w14:paraId="28A20D65" w14:textId="3CB11405" w:rsidR="00960DBE" w:rsidRDefault="00960DBE" w:rsidP="00960DBE">
      <w:pPr>
        <w:pStyle w:val="YES"/>
        <w:keepNext/>
      </w:pPr>
      <w:r>
        <w:rPr>
          <w:rFonts w:cs="Times New Roman"/>
          <w:noProof/>
        </w:rPr>
        <w:drawing>
          <wp:inline distT="0" distB="0" distL="0" distR="0" wp14:anchorId="5EEB04DF" wp14:editId="77BA008F">
            <wp:extent cx="5937752" cy="4244340"/>
            <wp:effectExtent l="0" t="0" r="6350" b="3810"/>
            <wp:docPr id="59390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0033"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37752" cy="4244340"/>
                    </a:xfrm>
                    <a:prstGeom prst="rect">
                      <a:avLst/>
                    </a:prstGeom>
                    <a:noFill/>
                    <a:ln>
                      <a:noFill/>
                    </a:ln>
                  </pic:spPr>
                </pic:pic>
              </a:graphicData>
            </a:graphic>
          </wp:inline>
        </w:drawing>
      </w:r>
    </w:p>
    <w:p w14:paraId="39C39536" w14:textId="54761932" w:rsidR="00337715" w:rsidRDefault="00381C6C" w:rsidP="00816BC2">
      <w:pPr>
        <w:pStyle w:val="Caption"/>
        <w:rPr>
          <w:rtl/>
        </w:rPr>
      </w:pPr>
      <w:del w:id="234" w:author="Khair Horani" w:date="2025-07-16T17:10:00Z" w16du:dateUtc="2025-07-16T14:10:00Z">
        <w:r w:rsidDel="00816BC2">
          <w:rPr>
            <w:rFonts w:hint="cs"/>
            <w:rtl/>
          </w:rPr>
          <w:delText>مخ</w:delText>
        </w:r>
      </w:del>
      <w:ins w:id="235" w:author="Khair Horani" w:date="2025-07-16T17:10:00Z" w16du:dateUtc="2025-07-16T14:10:00Z">
        <w:r w:rsidR="00816BC2">
          <w:rPr>
            <w:rFonts w:hint="cs"/>
            <w:rtl/>
          </w:rPr>
          <w:t>الشكل 3-4: مخطط حالات الاستخدام للمواطن</w:t>
        </w:r>
      </w:ins>
      <w:del w:id="236" w:author="Khair Horani" w:date="2025-07-16T17:10:00Z" w16du:dateUtc="2025-07-16T14:10:00Z">
        <w:r w:rsidDel="00816BC2">
          <w:rPr>
            <w:rFonts w:hint="cs"/>
            <w:rtl/>
          </w:rPr>
          <w:delText>طط حالات الاستخدام للمواطن</w:delText>
        </w:r>
        <w:r w:rsidR="00107AB7" w:rsidDel="00816BC2">
          <w:rPr>
            <w:rFonts w:hint="cs"/>
            <w:rtl/>
          </w:rPr>
          <w:delText xml:space="preserve"> </w:delText>
        </w:r>
        <w:r w:rsidR="00960DBE" w:rsidDel="00816BC2">
          <w:rPr>
            <w:rtl/>
          </w:rPr>
          <w:delText xml:space="preserve">الشكل </w:delText>
        </w:r>
        <w:r w:rsidR="009851EE" w:rsidDel="00816BC2">
          <w:rPr>
            <w:rFonts w:hint="cs"/>
            <w:rtl/>
          </w:rPr>
          <w:delText>3-</w:delText>
        </w:r>
        <w:r w:rsidR="004625FC" w:rsidDel="00816BC2">
          <w:rPr>
            <w:rFonts w:hint="cs"/>
            <w:rtl/>
          </w:rPr>
          <w:delText>4</w:delText>
        </w:r>
      </w:del>
    </w:p>
    <w:p w14:paraId="47319CEB" w14:textId="77777777" w:rsidR="00337715" w:rsidRDefault="00337715" w:rsidP="001B1901">
      <w:pPr>
        <w:keepNext/>
        <w:bidi w:val="0"/>
        <w:jc w:val="center"/>
      </w:pPr>
      <w:r>
        <w:rPr>
          <w:noProof/>
        </w:rPr>
        <w:drawing>
          <wp:inline distT="0" distB="0" distL="0" distR="0" wp14:anchorId="184E36EC" wp14:editId="6001F3A0">
            <wp:extent cx="2313858" cy="2464904"/>
            <wp:effectExtent l="0" t="0" r="0" b="0"/>
            <wp:docPr id="231359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2188" cy="2484431"/>
                    </a:xfrm>
                    <a:prstGeom prst="rect">
                      <a:avLst/>
                    </a:prstGeom>
                    <a:noFill/>
                    <a:ln>
                      <a:noFill/>
                    </a:ln>
                  </pic:spPr>
                </pic:pic>
              </a:graphicData>
            </a:graphic>
          </wp:inline>
        </w:drawing>
      </w:r>
    </w:p>
    <w:p w14:paraId="1D742B80" w14:textId="3784E077" w:rsidR="00337715" w:rsidRPr="00337715" w:rsidRDefault="00816BC2" w:rsidP="00816BC2">
      <w:pPr>
        <w:pStyle w:val="Caption"/>
        <w:rPr>
          <w:rtl/>
        </w:rPr>
      </w:pPr>
      <w:ins w:id="237" w:author="Khair Horani" w:date="2025-07-16T17:11:00Z" w16du:dateUtc="2025-07-16T14:11:00Z">
        <w:r>
          <w:rPr>
            <w:rFonts w:hint="cs"/>
            <w:rtl/>
          </w:rPr>
          <w:t xml:space="preserve">الشكل 3-5: </w:t>
        </w:r>
      </w:ins>
      <w:r w:rsidR="009F4941">
        <w:rPr>
          <w:rFonts w:hint="cs"/>
          <w:rtl/>
        </w:rPr>
        <w:t>مخطط</w:t>
      </w:r>
      <w:ins w:id="238" w:author="Khair Horani" w:date="2025-07-16T17:11:00Z" w16du:dateUtc="2025-07-16T14:11:00Z">
        <w:r>
          <w:rPr>
            <w:rFonts w:hint="cs"/>
            <w:rtl/>
          </w:rPr>
          <w:t xml:space="preserve"> حالات الاستخدام للزائر</w:t>
        </w:r>
      </w:ins>
      <w:del w:id="239" w:author="Khair Horani" w:date="2025-07-16T17:11:00Z" w16du:dateUtc="2025-07-16T14:11:00Z">
        <w:r w:rsidR="009F4941" w:rsidDel="00816BC2">
          <w:rPr>
            <w:rFonts w:hint="cs"/>
            <w:rtl/>
          </w:rPr>
          <w:delText xml:space="preserve"> حالات الاستخدام للزائ</w:delText>
        </w:r>
        <w:r w:rsidR="00B61735" w:rsidDel="00816BC2">
          <w:rPr>
            <w:rFonts w:hint="cs"/>
            <w:rtl/>
          </w:rPr>
          <w:delText>ر</w:delText>
        </w:r>
        <w:r w:rsidR="009F4941" w:rsidDel="00816BC2">
          <w:rPr>
            <w:rFonts w:hint="cs"/>
            <w:rtl/>
          </w:rPr>
          <w:delText xml:space="preserve"> </w:delText>
        </w:r>
        <w:r w:rsidR="00337715" w:rsidDel="00816BC2">
          <w:rPr>
            <w:rtl/>
          </w:rPr>
          <w:delText>الشكل</w:delText>
        </w:r>
        <w:r w:rsidR="00337715" w:rsidDel="00816BC2">
          <w:delText xml:space="preserve"> </w:delText>
        </w:r>
        <w:r w:rsidR="00337715" w:rsidDel="00816BC2">
          <w:rPr>
            <w:rFonts w:hint="cs"/>
            <w:rtl/>
          </w:rPr>
          <w:delText>3-5</w:delText>
        </w:r>
      </w:del>
    </w:p>
    <w:p w14:paraId="23ADFBA9" w14:textId="4B853774" w:rsidR="00496687" w:rsidRPr="00496687" w:rsidRDefault="00743208" w:rsidP="00214EE8">
      <w:pPr>
        <w:bidi w:val="0"/>
        <w:rPr>
          <w:rtl/>
        </w:rPr>
      </w:pPr>
      <w:r>
        <w:rPr>
          <w:rtl/>
        </w:rPr>
        <w:br w:type="page"/>
      </w:r>
    </w:p>
    <w:p w14:paraId="411C6303" w14:textId="79E00AF7" w:rsidR="00F912FD" w:rsidRDefault="00E71643" w:rsidP="00962E47">
      <w:pPr>
        <w:pStyle w:val="H3"/>
        <w:rPr>
          <w:rtl/>
        </w:rPr>
      </w:pPr>
      <w:r>
        <w:lastRenderedPageBreak/>
        <w:tab/>
      </w:r>
      <w:bookmarkStart w:id="240" w:name="_Toc203158149"/>
      <w:r>
        <w:rPr>
          <w:rFonts w:hint="cs"/>
          <w:rtl/>
        </w:rPr>
        <w:t xml:space="preserve">3-2-2 </w:t>
      </w:r>
      <w:r w:rsidR="00F14F2A">
        <w:rPr>
          <w:rFonts w:hint="cs"/>
          <w:rtl/>
        </w:rPr>
        <w:t>وصف</w:t>
      </w:r>
      <w:r w:rsidR="009F1660">
        <w:rPr>
          <w:rFonts w:hint="cs"/>
          <w:rtl/>
        </w:rPr>
        <w:t xml:space="preserve"> بعض</w:t>
      </w:r>
      <w:r w:rsidR="00F14F2A">
        <w:rPr>
          <w:rFonts w:hint="cs"/>
          <w:rtl/>
        </w:rPr>
        <w:t xml:space="preserve"> حالات الاستخدام </w:t>
      </w:r>
      <w:r w:rsidR="00212660">
        <w:rPr>
          <w:rFonts w:hint="cs"/>
          <w:rtl/>
        </w:rPr>
        <w:t>بشكل مفصل</w:t>
      </w:r>
      <w:bookmarkEnd w:id="240"/>
    </w:p>
    <w:p w14:paraId="56CCC624" w14:textId="418290AD" w:rsidR="003E61A0" w:rsidRDefault="003E61A0" w:rsidP="001252A4">
      <w:pPr>
        <w:pStyle w:val="H4"/>
      </w:pPr>
      <w:r w:rsidRPr="001252A4">
        <w:rPr>
          <w:rtl/>
        </w:rPr>
        <w:tab/>
      </w:r>
      <w:r w:rsidRPr="001252A4">
        <w:rPr>
          <w:rtl/>
        </w:rPr>
        <w:tab/>
      </w:r>
      <w:bookmarkStart w:id="241" w:name="_Hlk202981774"/>
      <w:r w:rsidR="00CA17F8" w:rsidRPr="001252A4">
        <w:rPr>
          <w:rtl/>
        </w:rPr>
        <w:t>3-2-2-1 بالنسبة للمواطن</w:t>
      </w:r>
      <w:bookmarkEnd w:id="241"/>
    </w:p>
    <w:p w14:paraId="6FCDF053" w14:textId="5BBC4F35" w:rsidR="00577D3A" w:rsidRDefault="00217DBE" w:rsidP="0008014B">
      <w:pPr>
        <w:pStyle w:val="YES"/>
        <w:numPr>
          <w:ilvl w:val="0"/>
          <w:numId w:val="7"/>
        </w:numPr>
      </w:pPr>
      <w:r>
        <w:rPr>
          <w:rFonts w:hint="cs"/>
          <w:rtl/>
        </w:rPr>
        <w:t>إنشاء حساب</w:t>
      </w:r>
      <w:r w:rsidR="00482E01">
        <w:rPr>
          <w:rFonts w:hint="cs"/>
          <w:rtl/>
        </w:rPr>
        <w:t xml:space="preserve"> جديد</w:t>
      </w:r>
      <w:r w:rsidR="00791C7C">
        <w:rPr>
          <w:rFonts w:hint="cs"/>
          <w:rtl/>
        </w:rPr>
        <w:t xml:space="preserve"> - </w:t>
      </w:r>
      <w:r w:rsidR="00791C7C">
        <w:t>Register</w:t>
      </w:r>
      <w:r w:rsidR="00C6212C">
        <w:rPr>
          <w:rFonts w:hint="cs"/>
          <w:rtl/>
        </w:rPr>
        <w:t>:</w:t>
      </w:r>
    </w:p>
    <w:p w14:paraId="323A7DB7" w14:textId="7B5D95CB" w:rsidR="00816BC2" w:rsidRPr="00816BC2" w:rsidRDefault="00816BC2">
      <w:pPr>
        <w:pStyle w:val="Caption"/>
        <w:rPr>
          <w:ins w:id="242" w:author="Khair Horani" w:date="2025-07-16T17:16:00Z" w16du:dateUtc="2025-07-16T14:16:00Z"/>
        </w:rPr>
        <w:pPrChange w:id="243" w:author="Khair Horani" w:date="2025-07-16T17:16:00Z" w16du:dateUtc="2025-07-16T14:16:00Z">
          <w:pPr/>
        </w:pPrChange>
      </w:pPr>
      <w:ins w:id="244" w:author="Khair Horani" w:date="2025-07-16T17:16:00Z" w16du:dateUtc="2025-07-16T14:16:00Z">
        <w:r>
          <w:rPr>
            <w:rtl/>
          </w:rPr>
          <w:t xml:space="preserve">جدول </w:t>
        </w:r>
        <w:r>
          <w:rPr>
            <w:rFonts w:hint="cs"/>
            <w:rtl/>
          </w:rPr>
          <w:t>3-1: تفاصيل حالة الاستخدام لإنشاء حساب جديد</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A41D50" w14:paraId="5D8689AE" w14:textId="77777777" w:rsidTr="009B07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404432C5" w14:textId="2818DFE9" w:rsidR="00A41D50" w:rsidRPr="00C52003" w:rsidRDefault="00A41D50" w:rsidP="003C59AA">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135C787A" w14:textId="4DD5F4AB" w:rsidR="00A41D50" w:rsidRPr="00C52003" w:rsidRDefault="00C52003" w:rsidP="003C59AA">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C52003">
              <w:rPr>
                <w:rFonts w:hint="cs"/>
                <w:b w:val="0"/>
                <w:bCs w:val="0"/>
                <w:rtl/>
              </w:rPr>
              <w:t>إنشا</w:t>
            </w:r>
            <w:r>
              <w:rPr>
                <w:rFonts w:hint="cs"/>
                <w:b w:val="0"/>
                <w:bCs w:val="0"/>
                <w:rtl/>
              </w:rPr>
              <w:t xml:space="preserve">ء حساب جديد </w:t>
            </w:r>
            <w:r>
              <w:rPr>
                <w:b w:val="0"/>
                <w:bCs w:val="0"/>
                <w:rtl/>
              </w:rPr>
              <w:t>–</w:t>
            </w:r>
            <w:r>
              <w:rPr>
                <w:rFonts w:hint="cs"/>
                <w:b w:val="0"/>
                <w:bCs w:val="0"/>
                <w:rtl/>
              </w:rPr>
              <w:t xml:space="preserve"> </w:t>
            </w:r>
            <w:r>
              <w:rPr>
                <w:b w:val="0"/>
                <w:bCs w:val="0"/>
              </w:rPr>
              <w:t>Register</w:t>
            </w:r>
          </w:p>
        </w:tc>
      </w:tr>
      <w:tr w:rsidR="00A41D50" w14:paraId="712B3335"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D5CBC3E" w14:textId="141E04BE" w:rsidR="00A41D50" w:rsidRPr="00C52003" w:rsidRDefault="00A41D50" w:rsidP="003C59AA">
            <w:pPr>
              <w:pStyle w:val="YES"/>
              <w:jc w:val="center"/>
              <w:rPr>
                <w:b w:val="0"/>
                <w:bCs w:val="0"/>
                <w:rtl/>
              </w:rPr>
            </w:pPr>
            <w:r w:rsidRPr="00C52003">
              <w:rPr>
                <w:rFonts w:hint="cs"/>
                <w:b w:val="0"/>
                <w:bCs w:val="0"/>
                <w:rtl/>
              </w:rPr>
              <w:t>رقم معرف حالة الاستخدام</w:t>
            </w:r>
          </w:p>
        </w:tc>
        <w:tc>
          <w:tcPr>
            <w:tcW w:w="6470" w:type="dxa"/>
            <w:gridSpan w:val="2"/>
          </w:tcPr>
          <w:p w14:paraId="39AE5CCF" w14:textId="6E5CA386" w:rsidR="00A41D50" w:rsidRPr="00C52003" w:rsidRDefault="00C52003" w:rsidP="003C59AA">
            <w:pPr>
              <w:pStyle w:val="YES"/>
              <w:jc w:val="center"/>
              <w:cnfStyle w:val="000000100000" w:firstRow="0" w:lastRow="0" w:firstColumn="0" w:lastColumn="0" w:oddVBand="0" w:evenVBand="0" w:oddHBand="1" w:evenHBand="0" w:firstRowFirstColumn="0" w:firstRowLastColumn="0" w:lastRowFirstColumn="0" w:lastRowLastColumn="0"/>
            </w:pPr>
            <w:r>
              <w:t>UC</w:t>
            </w:r>
            <w:r w:rsidR="002220F3">
              <w:t>-01</w:t>
            </w:r>
          </w:p>
        </w:tc>
      </w:tr>
      <w:tr w:rsidR="00A41D50" w14:paraId="1717E252"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158796F" w14:textId="50230475" w:rsidR="00A41D50" w:rsidRPr="00C52003" w:rsidRDefault="00A41D50" w:rsidP="003C59AA">
            <w:pPr>
              <w:pStyle w:val="YES"/>
              <w:jc w:val="center"/>
              <w:rPr>
                <w:b w:val="0"/>
                <w:bCs w:val="0"/>
                <w:rtl/>
              </w:rPr>
            </w:pPr>
            <w:r w:rsidRPr="00C52003">
              <w:rPr>
                <w:rFonts w:hint="cs"/>
                <w:b w:val="0"/>
                <w:bCs w:val="0"/>
                <w:rtl/>
              </w:rPr>
              <w:t>وصف موجز</w:t>
            </w:r>
          </w:p>
        </w:tc>
        <w:tc>
          <w:tcPr>
            <w:tcW w:w="6470" w:type="dxa"/>
            <w:gridSpan w:val="2"/>
          </w:tcPr>
          <w:p w14:paraId="5A37507E" w14:textId="78897A13" w:rsidR="00A41D50" w:rsidRPr="00C52003" w:rsidRDefault="00A13832" w:rsidP="00A13832">
            <w:pPr>
              <w:pStyle w:val="YES"/>
              <w:jc w:val="center"/>
              <w:cnfStyle w:val="000000000000" w:firstRow="0" w:lastRow="0" w:firstColumn="0" w:lastColumn="0" w:oddVBand="0" w:evenVBand="0" w:oddHBand="0" w:evenHBand="0" w:firstRowFirstColumn="0" w:firstRowLastColumn="0" w:lastRowFirstColumn="0" w:lastRowLastColumn="0"/>
              <w:rPr>
                <w:rtl/>
              </w:rPr>
            </w:pPr>
            <w:r>
              <w:rPr>
                <w:rFonts w:cs="Times New Roman"/>
                <w:rtl/>
              </w:rPr>
              <w:t xml:space="preserve">يجب على </w:t>
            </w:r>
            <w:r w:rsidR="007D4054">
              <w:rPr>
                <w:rFonts w:cs="Times New Roman" w:hint="cs"/>
                <w:rtl/>
              </w:rPr>
              <w:t>المواطن</w:t>
            </w:r>
            <w:r>
              <w:rPr>
                <w:rFonts w:cs="Times New Roman"/>
                <w:rtl/>
              </w:rPr>
              <w:t xml:space="preserve"> إنشاء حساب لتسجيل الدخول للوصول إلى</w:t>
            </w:r>
            <w:r>
              <w:rPr>
                <w:rFonts w:hint="cs"/>
                <w:rtl/>
              </w:rPr>
              <w:t xml:space="preserve"> </w:t>
            </w:r>
            <w:r>
              <w:rPr>
                <w:rFonts w:cs="Times New Roman"/>
                <w:rtl/>
              </w:rPr>
              <w:t>ميزات محددة</w:t>
            </w:r>
          </w:p>
        </w:tc>
      </w:tr>
      <w:tr w:rsidR="00A41D50" w14:paraId="7670CB1A"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A521086" w14:textId="351ACBC1" w:rsidR="00A41D50" w:rsidRPr="00C52003" w:rsidRDefault="00A41D50" w:rsidP="003C59AA">
            <w:pPr>
              <w:pStyle w:val="YES"/>
              <w:jc w:val="center"/>
              <w:rPr>
                <w:b w:val="0"/>
                <w:bCs w:val="0"/>
                <w:rtl/>
              </w:rPr>
            </w:pPr>
            <w:r w:rsidRPr="00C52003">
              <w:rPr>
                <w:rFonts w:hint="cs"/>
                <w:b w:val="0"/>
                <w:bCs w:val="0"/>
                <w:rtl/>
              </w:rPr>
              <w:t>الفاعل الأولي</w:t>
            </w:r>
          </w:p>
        </w:tc>
        <w:tc>
          <w:tcPr>
            <w:tcW w:w="6470" w:type="dxa"/>
            <w:gridSpan w:val="2"/>
          </w:tcPr>
          <w:p w14:paraId="0950A905" w14:textId="1DFDB44E" w:rsidR="00A41D50" w:rsidRPr="00C52003" w:rsidRDefault="00A13832" w:rsidP="003C59AA">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A41D50" w14:paraId="54BBA91E"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02C9DAD" w14:textId="78DDF829" w:rsidR="00A41D50" w:rsidRPr="00C52003" w:rsidRDefault="00A41D50" w:rsidP="003C59AA">
            <w:pPr>
              <w:pStyle w:val="YES"/>
              <w:jc w:val="center"/>
              <w:rPr>
                <w:b w:val="0"/>
                <w:bCs w:val="0"/>
                <w:rtl/>
              </w:rPr>
            </w:pPr>
            <w:r w:rsidRPr="00C52003">
              <w:rPr>
                <w:rFonts w:hint="cs"/>
                <w:b w:val="0"/>
                <w:bCs w:val="0"/>
                <w:rtl/>
              </w:rPr>
              <w:t>الفاعل الثانوي</w:t>
            </w:r>
          </w:p>
        </w:tc>
        <w:tc>
          <w:tcPr>
            <w:tcW w:w="6470" w:type="dxa"/>
            <w:gridSpan w:val="2"/>
          </w:tcPr>
          <w:p w14:paraId="2AA9F228" w14:textId="39A4D328" w:rsidR="00A41D50" w:rsidRPr="00C52003" w:rsidRDefault="00A13832" w:rsidP="003C59AA">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A41D50" w14:paraId="7E89AB1F"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E53D3C4" w14:textId="46A8DFB7" w:rsidR="00A41D50" w:rsidRPr="00C52003" w:rsidRDefault="00A41D50" w:rsidP="003C59AA">
            <w:pPr>
              <w:pStyle w:val="YES"/>
              <w:jc w:val="center"/>
              <w:rPr>
                <w:b w:val="0"/>
                <w:bCs w:val="0"/>
                <w:rtl/>
              </w:rPr>
            </w:pPr>
            <w:r w:rsidRPr="00C52003">
              <w:rPr>
                <w:rFonts w:hint="cs"/>
                <w:b w:val="0"/>
                <w:bCs w:val="0"/>
                <w:rtl/>
              </w:rPr>
              <w:t>الشروط المسبقة</w:t>
            </w:r>
          </w:p>
        </w:tc>
        <w:tc>
          <w:tcPr>
            <w:tcW w:w="6470" w:type="dxa"/>
            <w:gridSpan w:val="2"/>
          </w:tcPr>
          <w:p w14:paraId="30EFE750" w14:textId="4B953D14" w:rsidR="00A41D50" w:rsidRPr="00C52003" w:rsidRDefault="006D1E68" w:rsidP="003C59AA">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ادخال معلوماته (</w:t>
            </w:r>
            <w:r w:rsidR="00223BCF">
              <w:rPr>
                <w:rFonts w:hint="cs"/>
                <w:rtl/>
              </w:rPr>
              <w:t>اسم،</w:t>
            </w:r>
            <w:r>
              <w:rPr>
                <w:rFonts w:hint="cs"/>
                <w:rtl/>
              </w:rPr>
              <w:t xml:space="preserve"> بريد </w:t>
            </w:r>
            <w:r w:rsidR="00223BCF">
              <w:rPr>
                <w:rFonts w:hint="cs"/>
                <w:rtl/>
              </w:rPr>
              <w:t>الكتروني،</w:t>
            </w:r>
            <w:r>
              <w:rPr>
                <w:rFonts w:hint="cs"/>
                <w:rtl/>
              </w:rPr>
              <w:t xml:space="preserve"> رقم </w:t>
            </w:r>
            <w:r w:rsidR="00223BCF">
              <w:rPr>
                <w:rFonts w:hint="cs"/>
                <w:rtl/>
              </w:rPr>
              <w:t>المحمول،</w:t>
            </w:r>
            <w:r w:rsidR="005E24AB">
              <w:rPr>
                <w:rFonts w:hint="cs"/>
                <w:rtl/>
              </w:rPr>
              <w:t xml:space="preserve"> </w:t>
            </w:r>
            <w:r w:rsidR="00223BCF">
              <w:rPr>
                <w:rFonts w:hint="cs"/>
                <w:rtl/>
              </w:rPr>
              <w:t>العنوان،</w:t>
            </w:r>
            <w:r w:rsidR="005E24AB">
              <w:rPr>
                <w:rFonts w:hint="cs"/>
                <w:rtl/>
              </w:rPr>
              <w:t xml:space="preserve"> كلمة سر)</w:t>
            </w:r>
          </w:p>
        </w:tc>
      </w:tr>
      <w:tr w:rsidR="00223BCF" w14:paraId="2925FF37" w14:textId="77777777" w:rsidTr="00666155">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0276B3E9" w14:textId="3F86880B" w:rsidR="00223BCF" w:rsidRPr="00C52003" w:rsidRDefault="00223BCF" w:rsidP="003C59AA">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1768F596" w14:textId="70826B78" w:rsidR="00223BCF" w:rsidRPr="00C52003" w:rsidRDefault="00223BCF" w:rsidP="003C59AA">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1EE097A3" w14:textId="0A864B1B" w:rsidR="00223BCF" w:rsidRPr="00C52003" w:rsidRDefault="00223BCF" w:rsidP="003C59AA">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223BCF" w14:paraId="1213828A" w14:textId="77777777" w:rsidTr="00666155">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3F2A964F" w14:textId="77777777" w:rsidR="00223BCF" w:rsidRPr="00C52003" w:rsidRDefault="00223BCF" w:rsidP="003C59AA">
            <w:pPr>
              <w:pStyle w:val="YES"/>
              <w:jc w:val="center"/>
              <w:rPr>
                <w:rtl/>
              </w:rPr>
            </w:pPr>
          </w:p>
        </w:tc>
        <w:tc>
          <w:tcPr>
            <w:tcW w:w="3240" w:type="dxa"/>
            <w:shd w:val="clear" w:color="auto" w:fill="FFFFFF" w:themeFill="background1"/>
          </w:tcPr>
          <w:p w14:paraId="40BBAA33" w14:textId="7D3B3168" w:rsidR="00223BCF" w:rsidRPr="00C52003" w:rsidRDefault="00223BCF" w:rsidP="003C59AA">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المستخدم ب</w:t>
            </w:r>
            <w:r w:rsidR="00C256EB">
              <w:rPr>
                <w:rFonts w:hint="cs"/>
                <w:rtl/>
              </w:rPr>
              <w:t>إدخال معلوماته</w:t>
            </w:r>
          </w:p>
        </w:tc>
        <w:tc>
          <w:tcPr>
            <w:tcW w:w="3230" w:type="dxa"/>
            <w:shd w:val="clear" w:color="auto" w:fill="FFFFFF" w:themeFill="background1"/>
          </w:tcPr>
          <w:p w14:paraId="5FD539B3" w14:textId="51ABC0B4" w:rsidR="00223BCF" w:rsidRPr="00C52003" w:rsidRDefault="00C256EB" w:rsidP="003C59AA">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النظام بتخزين البيانات في قاعدة البيانات</w:t>
            </w:r>
          </w:p>
        </w:tc>
      </w:tr>
      <w:tr w:rsidR="00A41D50" w14:paraId="68E42405"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1BCB7E6" w14:textId="37512652" w:rsidR="00A41D50" w:rsidRPr="00C52003" w:rsidRDefault="003444ED" w:rsidP="003C59AA">
            <w:pPr>
              <w:pStyle w:val="YES"/>
              <w:jc w:val="center"/>
              <w:rPr>
                <w:b w:val="0"/>
                <w:bCs w:val="0"/>
                <w:rtl/>
              </w:rPr>
            </w:pPr>
            <w:r w:rsidRPr="00C52003">
              <w:rPr>
                <w:rFonts w:hint="cs"/>
                <w:b w:val="0"/>
                <w:bCs w:val="0"/>
                <w:rtl/>
              </w:rPr>
              <w:t>الشروط اللاحقة</w:t>
            </w:r>
          </w:p>
        </w:tc>
        <w:tc>
          <w:tcPr>
            <w:tcW w:w="6470" w:type="dxa"/>
            <w:gridSpan w:val="2"/>
          </w:tcPr>
          <w:p w14:paraId="2FE7C102" w14:textId="6A06D96B" w:rsidR="00A41D50" w:rsidRPr="00536166" w:rsidRDefault="00536166" w:rsidP="003C59AA">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في حال نجاح العملية تستطيع الدخول للموقع والوصول للميزات</w:t>
            </w:r>
          </w:p>
        </w:tc>
      </w:tr>
      <w:tr w:rsidR="00A41D50" w14:paraId="476EF011"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346B9CC" w14:textId="2FFD9197" w:rsidR="00A41D50" w:rsidRPr="00C52003" w:rsidRDefault="003444ED" w:rsidP="003C59AA">
            <w:pPr>
              <w:pStyle w:val="YES"/>
              <w:jc w:val="center"/>
              <w:rPr>
                <w:b w:val="0"/>
                <w:bCs w:val="0"/>
                <w:rtl/>
              </w:rPr>
            </w:pPr>
            <w:r w:rsidRPr="00C52003">
              <w:rPr>
                <w:rFonts w:hint="cs"/>
                <w:b w:val="0"/>
                <w:bCs w:val="0"/>
                <w:rtl/>
              </w:rPr>
              <w:t>التدفقات البديلة</w:t>
            </w:r>
          </w:p>
        </w:tc>
        <w:tc>
          <w:tcPr>
            <w:tcW w:w="6470" w:type="dxa"/>
            <w:gridSpan w:val="2"/>
          </w:tcPr>
          <w:p w14:paraId="1B5282C1" w14:textId="79C7383D" w:rsidR="009B0702" w:rsidRPr="009B0702" w:rsidRDefault="00536166" w:rsidP="00816BC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tl/>
              </w:rPr>
            </w:pPr>
            <w:r>
              <w:rPr>
                <w:rFonts w:cs="Times New Roman"/>
                <w:rtl/>
              </w:rPr>
              <w:t>في حال</w:t>
            </w:r>
            <w:r>
              <w:rPr>
                <w:rFonts w:cs="Times New Roman" w:hint="cs"/>
                <w:rtl/>
              </w:rPr>
              <w:t xml:space="preserve"> لم يدخل كامل معلوماته</w:t>
            </w:r>
            <w:r w:rsidR="00C263CA">
              <w:rPr>
                <w:rFonts w:cs="Times New Roman" w:hint="cs"/>
                <w:rtl/>
              </w:rPr>
              <w:t xml:space="preserve"> او</w:t>
            </w:r>
            <w:r>
              <w:rPr>
                <w:rFonts w:cs="Times New Roman"/>
                <w:rtl/>
              </w:rPr>
              <w:t xml:space="preserve"> وضع ايميل مكرر او كلمة سر ضعيفة تظهر رسالة فشل</w:t>
            </w:r>
            <w:r>
              <w:rPr>
                <w:rFonts w:hint="cs"/>
                <w:rtl/>
              </w:rPr>
              <w:t xml:space="preserve"> </w:t>
            </w:r>
            <w:r>
              <w:rPr>
                <w:rFonts w:cs="Times New Roman"/>
                <w:rtl/>
              </w:rPr>
              <w:t>العملية</w:t>
            </w:r>
          </w:p>
        </w:tc>
      </w:tr>
    </w:tbl>
    <w:p w14:paraId="3964EE7D" w14:textId="54079F62" w:rsidR="009B0702" w:rsidDel="00816BC2" w:rsidRDefault="0054146E" w:rsidP="00357A0F">
      <w:pPr>
        <w:pStyle w:val="Caption"/>
        <w:rPr>
          <w:del w:id="245" w:author="Khair Horani" w:date="2025-07-16T17:11:00Z" w16du:dateUtc="2025-07-16T14:11:00Z"/>
        </w:rPr>
      </w:pPr>
      <w:del w:id="246" w:author="Khair Horani" w:date="2025-07-16T17:11:00Z" w16du:dateUtc="2025-07-16T14:11:00Z">
        <w:r w:rsidDel="00816BC2">
          <w:rPr>
            <w:rFonts w:hint="cs"/>
            <w:rtl/>
          </w:rPr>
          <w:delText>شرح حالة الاستخدام إنشاء حساب جديد الجدول</w:delText>
        </w:r>
        <w:r w:rsidR="00357A0F" w:rsidDel="00816BC2">
          <w:rPr>
            <w:rtl/>
          </w:rPr>
          <w:delText xml:space="preserve"> </w:delText>
        </w:r>
        <w:r w:rsidR="00C34F92" w:rsidDel="00816BC2">
          <w:rPr>
            <w:rFonts w:hint="cs"/>
            <w:rtl/>
          </w:rPr>
          <w:delText>3-1</w:delText>
        </w:r>
      </w:del>
    </w:p>
    <w:p w14:paraId="2D1DB131" w14:textId="28B7A323" w:rsidR="00482E01" w:rsidRDefault="00C263CA" w:rsidP="0008014B">
      <w:pPr>
        <w:pStyle w:val="YES"/>
        <w:numPr>
          <w:ilvl w:val="0"/>
          <w:numId w:val="7"/>
        </w:numPr>
      </w:pPr>
      <w:r>
        <w:rPr>
          <w:rFonts w:hint="cs"/>
          <w:rtl/>
        </w:rPr>
        <w:t>ت</w:t>
      </w:r>
      <w:r w:rsidR="00D169DF">
        <w:rPr>
          <w:rFonts w:hint="cs"/>
          <w:rtl/>
        </w:rPr>
        <w:t>س</w:t>
      </w:r>
      <w:r w:rsidR="00C6212C">
        <w:rPr>
          <w:rFonts w:hint="cs"/>
          <w:rtl/>
        </w:rPr>
        <w:t>جيل الدخول</w:t>
      </w:r>
      <w:r w:rsidR="00791C7C">
        <w:rPr>
          <w:rFonts w:hint="cs"/>
          <w:rtl/>
        </w:rPr>
        <w:t xml:space="preserve"> - </w:t>
      </w:r>
      <w:r w:rsidR="00791C7C">
        <w:t>Login</w:t>
      </w:r>
      <w:r w:rsidR="00C6212C">
        <w:rPr>
          <w:rFonts w:hint="cs"/>
          <w:rtl/>
        </w:rPr>
        <w:t>:</w:t>
      </w:r>
    </w:p>
    <w:p w14:paraId="39B57CF7" w14:textId="54EDDD2F" w:rsidR="00816BC2" w:rsidRPr="00816BC2" w:rsidRDefault="00816BC2">
      <w:pPr>
        <w:pStyle w:val="Caption"/>
        <w:rPr>
          <w:ins w:id="247" w:author="Khair Horani" w:date="2025-07-16T17:17:00Z" w16du:dateUtc="2025-07-16T14:17:00Z"/>
        </w:rPr>
        <w:pPrChange w:id="248" w:author="Khair Horani" w:date="2025-07-16T17:17:00Z" w16du:dateUtc="2025-07-16T14:17:00Z">
          <w:pPr/>
        </w:pPrChange>
      </w:pPr>
      <w:ins w:id="249" w:author="Khair Horani" w:date="2025-07-16T17:17:00Z" w16du:dateUtc="2025-07-16T14:17:00Z">
        <w:r>
          <w:rPr>
            <w:rtl/>
          </w:rPr>
          <w:t xml:space="preserve">جدول </w:t>
        </w:r>
        <w:r>
          <w:rPr>
            <w:rFonts w:hint="cs"/>
            <w:rtl/>
          </w:rPr>
          <w:t>3-2: تفاصيل حالة الاستخدام لتسجيل الدخول</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150"/>
        <w:gridCol w:w="3320"/>
      </w:tblGrid>
      <w:tr w:rsidR="00C6212C" w14:paraId="230DB1DE" w14:textId="77777777" w:rsidTr="009B07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173E8B61" w14:textId="77777777" w:rsidR="00C6212C" w:rsidRPr="00C52003" w:rsidRDefault="00C6212C"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5575CB86" w14:textId="12EB64E6" w:rsidR="00C6212C" w:rsidRPr="00C52003" w:rsidRDefault="009E3DA4"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9E3DA4">
              <w:rPr>
                <w:rFonts w:cs="Times New Roman"/>
                <w:b w:val="0"/>
                <w:bCs w:val="0"/>
                <w:rtl/>
              </w:rPr>
              <w:t>تسجيل الدخول</w:t>
            </w:r>
            <w:r>
              <w:rPr>
                <w:rFonts w:cs="Times New Roman" w:hint="cs"/>
                <w:b w:val="0"/>
                <w:bCs w:val="0"/>
                <w:rtl/>
              </w:rPr>
              <w:t xml:space="preserve"> - </w:t>
            </w:r>
            <w:r>
              <w:rPr>
                <w:rFonts w:cs="Times New Roman"/>
                <w:b w:val="0"/>
                <w:bCs w:val="0"/>
              </w:rPr>
              <w:t>Login</w:t>
            </w:r>
          </w:p>
        </w:tc>
      </w:tr>
      <w:tr w:rsidR="00C6212C" w14:paraId="34EAB2F6"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5F6D517C" w14:textId="77777777" w:rsidR="00C6212C" w:rsidRPr="00C52003" w:rsidRDefault="00C6212C"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7FDBF8F4" w14:textId="3E4EA404" w:rsidR="00C6212C" w:rsidRPr="00C52003" w:rsidRDefault="00C6212C"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t>UC-0</w:t>
            </w:r>
            <w:r w:rsidR="009E3DA4">
              <w:t>2</w:t>
            </w:r>
          </w:p>
        </w:tc>
      </w:tr>
      <w:tr w:rsidR="00C6212C" w14:paraId="167E66FA"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AE046D5" w14:textId="77777777" w:rsidR="00C6212C" w:rsidRPr="00C52003" w:rsidRDefault="00C6212C" w:rsidP="008354A3">
            <w:pPr>
              <w:pStyle w:val="YES"/>
              <w:jc w:val="center"/>
              <w:rPr>
                <w:b w:val="0"/>
                <w:bCs w:val="0"/>
                <w:rtl/>
              </w:rPr>
            </w:pPr>
            <w:r w:rsidRPr="00C52003">
              <w:rPr>
                <w:rFonts w:hint="cs"/>
                <w:b w:val="0"/>
                <w:bCs w:val="0"/>
                <w:rtl/>
              </w:rPr>
              <w:t>وصف موجز</w:t>
            </w:r>
          </w:p>
        </w:tc>
        <w:tc>
          <w:tcPr>
            <w:tcW w:w="6470" w:type="dxa"/>
            <w:gridSpan w:val="2"/>
          </w:tcPr>
          <w:p w14:paraId="790A2D72" w14:textId="5B9CDFAA" w:rsidR="00C6212C" w:rsidRPr="00C52003" w:rsidRDefault="007D4054"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7D4054">
              <w:rPr>
                <w:rFonts w:cs="Times New Roman"/>
                <w:rtl/>
              </w:rPr>
              <w:t xml:space="preserve">يجب على </w:t>
            </w:r>
            <w:r>
              <w:rPr>
                <w:rFonts w:cs="Times New Roman" w:hint="cs"/>
                <w:rtl/>
              </w:rPr>
              <w:t>المواطن</w:t>
            </w:r>
            <w:r w:rsidRPr="007D4054">
              <w:rPr>
                <w:rFonts w:cs="Times New Roman"/>
                <w:rtl/>
              </w:rPr>
              <w:t xml:space="preserve"> تسجيل الدخول للوصول إلى ميزات محددة</w:t>
            </w:r>
          </w:p>
        </w:tc>
      </w:tr>
      <w:tr w:rsidR="00C6212C" w14:paraId="3F2949E5"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A414257" w14:textId="77777777" w:rsidR="00C6212C" w:rsidRPr="00C52003" w:rsidRDefault="00C6212C" w:rsidP="008354A3">
            <w:pPr>
              <w:pStyle w:val="YES"/>
              <w:jc w:val="center"/>
              <w:rPr>
                <w:b w:val="0"/>
                <w:bCs w:val="0"/>
                <w:rtl/>
              </w:rPr>
            </w:pPr>
            <w:r w:rsidRPr="00C52003">
              <w:rPr>
                <w:rFonts w:hint="cs"/>
                <w:b w:val="0"/>
                <w:bCs w:val="0"/>
                <w:rtl/>
              </w:rPr>
              <w:t>الفاعل الأولي</w:t>
            </w:r>
          </w:p>
        </w:tc>
        <w:tc>
          <w:tcPr>
            <w:tcW w:w="6470" w:type="dxa"/>
            <w:gridSpan w:val="2"/>
          </w:tcPr>
          <w:p w14:paraId="049ABBF5" w14:textId="77777777" w:rsidR="00C6212C" w:rsidRPr="00C52003" w:rsidRDefault="00C6212C"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C6212C" w14:paraId="3643E8D4"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E04B042" w14:textId="77777777" w:rsidR="00C6212C" w:rsidRPr="00C52003" w:rsidRDefault="00C6212C" w:rsidP="008354A3">
            <w:pPr>
              <w:pStyle w:val="YES"/>
              <w:jc w:val="center"/>
              <w:rPr>
                <w:b w:val="0"/>
                <w:bCs w:val="0"/>
                <w:rtl/>
              </w:rPr>
            </w:pPr>
            <w:r w:rsidRPr="00C52003">
              <w:rPr>
                <w:rFonts w:hint="cs"/>
                <w:b w:val="0"/>
                <w:bCs w:val="0"/>
                <w:rtl/>
              </w:rPr>
              <w:t>الفاعل الثانوي</w:t>
            </w:r>
          </w:p>
        </w:tc>
        <w:tc>
          <w:tcPr>
            <w:tcW w:w="6470" w:type="dxa"/>
            <w:gridSpan w:val="2"/>
          </w:tcPr>
          <w:p w14:paraId="04EA9432" w14:textId="77777777" w:rsidR="00C6212C" w:rsidRPr="00C52003" w:rsidRDefault="00C6212C"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C6212C" w14:paraId="6F9B9521"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647DC5D" w14:textId="77777777" w:rsidR="00C6212C" w:rsidRPr="00C52003" w:rsidRDefault="00C6212C" w:rsidP="008354A3">
            <w:pPr>
              <w:pStyle w:val="YES"/>
              <w:jc w:val="center"/>
              <w:rPr>
                <w:b w:val="0"/>
                <w:bCs w:val="0"/>
                <w:rtl/>
              </w:rPr>
            </w:pPr>
            <w:r w:rsidRPr="00C52003">
              <w:rPr>
                <w:rFonts w:hint="cs"/>
                <w:b w:val="0"/>
                <w:bCs w:val="0"/>
                <w:rtl/>
              </w:rPr>
              <w:t>الشروط المسبقة</w:t>
            </w:r>
          </w:p>
        </w:tc>
        <w:tc>
          <w:tcPr>
            <w:tcW w:w="6470" w:type="dxa"/>
            <w:gridSpan w:val="2"/>
          </w:tcPr>
          <w:p w14:paraId="6DDDC355" w14:textId="54FCF5B5" w:rsidR="00C6212C" w:rsidRPr="00FD054A" w:rsidRDefault="00FD054A"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FD054A">
              <w:rPr>
                <w:rFonts w:cs="Times New Roman"/>
                <w:rtl/>
              </w:rPr>
              <w:t>أن يكون المستخدم لديه حساب في قاعدة البيانات</w:t>
            </w:r>
          </w:p>
        </w:tc>
      </w:tr>
      <w:tr w:rsidR="00C6212C" w14:paraId="2A6B281A" w14:textId="77777777" w:rsidTr="00666155">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3EB4F991" w14:textId="77777777" w:rsidR="00C6212C" w:rsidRPr="00C52003" w:rsidRDefault="00C6212C" w:rsidP="008354A3">
            <w:pPr>
              <w:pStyle w:val="YES"/>
              <w:jc w:val="center"/>
              <w:rPr>
                <w:b w:val="0"/>
                <w:bCs w:val="0"/>
                <w:rtl/>
              </w:rPr>
            </w:pPr>
            <w:r w:rsidRPr="00C52003">
              <w:rPr>
                <w:rFonts w:hint="cs"/>
                <w:b w:val="0"/>
                <w:bCs w:val="0"/>
                <w:rtl/>
              </w:rPr>
              <w:t>التدفق الرئيسي</w:t>
            </w:r>
          </w:p>
        </w:tc>
        <w:tc>
          <w:tcPr>
            <w:tcW w:w="3150" w:type="dxa"/>
            <w:shd w:val="clear" w:color="auto" w:fill="FFFFFF" w:themeFill="background1"/>
          </w:tcPr>
          <w:p w14:paraId="3FD6FCC7" w14:textId="77777777" w:rsidR="00C6212C" w:rsidRPr="00C52003" w:rsidRDefault="00C6212C"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320" w:type="dxa"/>
            <w:shd w:val="clear" w:color="auto" w:fill="FFFFFF" w:themeFill="background1"/>
          </w:tcPr>
          <w:p w14:paraId="35AC349C" w14:textId="77777777" w:rsidR="00C6212C" w:rsidRPr="00C52003" w:rsidRDefault="00C6212C"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C6212C" w14:paraId="055D7BC1" w14:textId="77777777" w:rsidTr="00666155">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6BEE48B5" w14:textId="77777777" w:rsidR="00C6212C" w:rsidRPr="00C52003" w:rsidRDefault="00C6212C" w:rsidP="008354A3">
            <w:pPr>
              <w:pStyle w:val="YES"/>
              <w:jc w:val="center"/>
              <w:rPr>
                <w:rtl/>
              </w:rPr>
            </w:pPr>
          </w:p>
        </w:tc>
        <w:tc>
          <w:tcPr>
            <w:tcW w:w="3150" w:type="dxa"/>
            <w:shd w:val="clear" w:color="auto" w:fill="FFFFFF" w:themeFill="background1"/>
          </w:tcPr>
          <w:p w14:paraId="2F682ABC" w14:textId="0DD5D35D" w:rsidR="00C6212C" w:rsidRPr="00C52003" w:rsidRDefault="00C6212C"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بإدخال </w:t>
            </w:r>
            <w:r w:rsidR="00FD054A">
              <w:rPr>
                <w:rFonts w:hint="cs"/>
                <w:rtl/>
              </w:rPr>
              <w:t>بريده الالكتروني وكلمة السر</w:t>
            </w:r>
          </w:p>
        </w:tc>
        <w:tc>
          <w:tcPr>
            <w:tcW w:w="3320" w:type="dxa"/>
            <w:shd w:val="clear" w:color="auto" w:fill="FFFFFF" w:themeFill="background1"/>
          </w:tcPr>
          <w:p w14:paraId="4A3C4630" w14:textId="4087EA88" w:rsidR="00C6212C" w:rsidRPr="008C1CA6" w:rsidRDefault="008C1CA6" w:rsidP="008C1CA6">
            <w:pPr>
              <w:pStyle w:val="YES"/>
              <w:cnfStyle w:val="000000100000" w:firstRow="0" w:lastRow="0" w:firstColumn="0" w:lastColumn="0" w:oddVBand="0" w:evenVBand="0" w:oddHBand="1" w:evenHBand="0" w:firstRowFirstColumn="0" w:firstRowLastColumn="0" w:lastRowFirstColumn="0" w:lastRowLastColumn="0"/>
              <w:rPr>
                <w:rtl/>
              </w:rPr>
            </w:pPr>
            <w:r>
              <w:rPr>
                <w:rFonts w:cs="Times New Roman"/>
                <w:rtl/>
              </w:rPr>
              <w:t>يقوم النظام بالتحقق من صحة</w:t>
            </w:r>
            <w:r>
              <w:rPr>
                <w:rFonts w:hint="cs"/>
                <w:rtl/>
              </w:rPr>
              <w:t xml:space="preserve"> </w:t>
            </w:r>
            <w:r>
              <w:rPr>
                <w:rFonts w:cs="Times New Roman"/>
                <w:rtl/>
              </w:rPr>
              <w:t>البيانات في قاعدة المعطيات</w:t>
            </w:r>
          </w:p>
        </w:tc>
      </w:tr>
      <w:tr w:rsidR="00C6212C" w14:paraId="2E1B68D4" w14:textId="77777777" w:rsidTr="009B0702">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E614632" w14:textId="77777777" w:rsidR="00C6212C" w:rsidRPr="00C52003" w:rsidRDefault="00C6212C" w:rsidP="008354A3">
            <w:pPr>
              <w:pStyle w:val="YES"/>
              <w:jc w:val="center"/>
              <w:rPr>
                <w:b w:val="0"/>
                <w:bCs w:val="0"/>
                <w:rtl/>
              </w:rPr>
            </w:pPr>
            <w:r w:rsidRPr="00C52003">
              <w:rPr>
                <w:rFonts w:hint="cs"/>
                <w:b w:val="0"/>
                <w:bCs w:val="0"/>
                <w:rtl/>
              </w:rPr>
              <w:t>الشروط اللاحقة</w:t>
            </w:r>
          </w:p>
        </w:tc>
        <w:tc>
          <w:tcPr>
            <w:tcW w:w="6470" w:type="dxa"/>
            <w:gridSpan w:val="2"/>
          </w:tcPr>
          <w:p w14:paraId="24CED704" w14:textId="77777777" w:rsidR="00C6212C" w:rsidRPr="00536166" w:rsidRDefault="00C6212C"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في حال نجاح العملية تستطيع الدخول للموقع والوصول للميزات</w:t>
            </w:r>
          </w:p>
        </w:tc>
      </w:tr>
      <w:tr w:rsidR="009B0702" w14:paraId="1EA5F5C2" w14:textId="77777777" w:rsidTr="009B07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C916594" w14:textId="77777777" w:rsidR="00C6212C" w:rsidRPr="00C52003" w:rsidRDefault="00C6212C" w:rsidP="008354A3">
            <w:pPr>
              <w:pStyle w:val="YES"/>
              <w:jc w:val="center"/>
              <w:rPr>
                <w:b w:val="0"/>
                <w:bCs w:val="0"/>
                <w:rtl/>
              </w:rPr>
            </w:pPr>
            <w:r w:rsidRPr="00C52003">
              <w:rPr>
                <w:rFonts w:hint="cs"/>
                <w:b w:val="0"/>
                <w:bCs w:val="0"/>
                <w:rtl/>
              </w:rPr>
              <w:t>التدفقات البديلة</w:t>
            </w:r>
          </w:p>
        </w:tc>
        <w:tc>
          <w:tcPr>
            <w:tcW w:w="6470" w:type="dxa"/>
            <w:gridSpan w:val="2"/>
          </w:tcPr>
          <w:p w14:paraId="20F2D36E" w14:textId="1B37B53E" w:rsidR="00C6212C" w:rsidRPr="00F4792E" w:rsidRDefault="00F4792E"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tl/>
              </w:rPr>
            </w:pPr>
            <w:r w:rsidRPr="00F4792E">
              <w:rPr>
                <w:rFonts w:cs="Times New Roman"/>
                <w:rtl/>
              </w:rPr>
              <w:t>في حال فشل العملية تظهر رسالة فشل العملية وعدم التطابق مع قاعدة</w:t>
            </w:r>
            <w:r>
              <w:rPr>
                <w:rFonts w:cs="Times New Roman" w:hint="cs"/>
                <w:rtl/>
              </w:rPr>
              <w:t xml:space="preserve"> </w:t>
            </w:r>
            <w:r w:rsidRPr="00F4792E">
              <w:rPr>
                <w:rFonts w:cs="Times New Roman"/>
                <w:rtl/>
              </w:rPr>
              <w:t>البيانات</w:t>
            </w:r>
          </w:p>
        </w:tc>
      </w:tr>
    </w:tbl>
    <w:p w14:paraId="2C96A861" w14:textId="1B655168" w:rsidR="009B0702" w:rsidDel="00816BC2" w:rsidRDefault="00C34F92" w:rsidP="00CA6FB0">
      <w:pPr>
        <w:pStyle w:val="YES"/>
        <w:rPr>
          <w:del w:id="250" w:author="Khair Horani" w:date="2025-07-16T17:13:00Z" w16du:dateUtc="2025-07-16T14:13:00Z"/>
          <w:rtl/>
        </w:rPr>
      </w:pPr>
      <w:del w:id="251" w:author="Khair Horani" w:date="2025-07-16T17:13:00Z" w16du:dateUtc="2025-07-16T14:13:00Z">
        <w:r w:rsidDel="00816BC2">
          <w:rPr>
            <w:rtl/>
          </w:rPr>
          <w:delText xml:space="preserve">الجدول </w:delText>
        </w:r>
        <w:r w:rsidDel="00816BC2">
          <w:rPr>
            <w:rFonts w:hint="cs"/>
            <w:rtl/>
          </w:rPr>
          <w:delText>3-2</w:delText>
        </w:r>
      </w:del>
    </w:p>
    <w:p w14:paraId="1A0D64F4" w14:textId="77777777" w:rsidR="00192119" w:rsidRDefault="00192119" w:rsidP="009B0702">
      <w:pPr>
        <w:pStyle w:val="YES"/>
        <w:rPr>
          <w:ins w:id="252" w:author="Khair Horani" w:date="2025-07-16T17:17:00Z" w16du:dateUtc="2025-07-16T14:17:00Z"/>
          <w:rtl/>
          <w:lang w:bidi="ar-SA"/>
        </w:rPr>
      </w:pPr>
    </w:p>
    <w:p w14:paraId="1DC4E4B1" w14:textId="77777777" w:rsidR="00816BC2" w:rsidRDefault="00816BC2" w:rsidP="009B0702">
      <w:pPr>
        <w:pStyle w:val="YES"/>
        <w:rPr>
          <w:lang w:bidi="ar-SA"/>
        </w:rPr>
      </w:pPr>
    </w:p>
    <w:p w14:paraId="6D1C4D57" w14:textId="00A6478E" w:rsidR="00847456" w:rsidRDefault="00847456" w:rsidP="0008014B">
      <w:pPr>
        <w:pStyle w:val="YES"/>
        <w:numPr>
          <w:ilvl w:val="0"/>
          <w:numId w:val="7"/>
        </w:numPr>
        <w:rPr>
          <w:lang w:bidi="ar-SA"/>
        </w:rPr>
      </w:pPr>
      <w:r>
        <w:rPr>
          <w:rFonts w:hint="cs"/>
          <w:rtl/>
          <w:lang w:bidi="ar-SA"/>
        </w:rPr>
        <w:lastRenderedPageBreak/>
        <w:t>التقديم على طلب</w:t>
      </w:r>
      <w:r w:rsidR="00791C7C">
        <w:rPr>
          <w:rFonts w:hint="cs"/>
          <w:rtl/>
        </w:rPr>
        <w:t xml:space="preserve"> </w:t>
      </w:r>
      <w:r w:rsidR="00A16116">
        <w:rPr>
          <w:rtl/>
        </w:rPr>
        <w:t>–</w:t>
      </w:r>
      <w:r w:rsidR="00791C7C">
        <w:rPr>
          <w:rFonts w:hint="cs"/>
          <w:rtl/>
        </w:rPr>
        <w:t xml:space="preserve"> </w:t>
      </w:r>
      <w:r w:rsidR="00A16116">
        <w:t>Submit a Request</w:t>
      </w:r>
      <w:r>
        <w:rPr>
          <w:rFonts w:hint="cs"/>
          <w:rtl/>
          <w:lang w:bidi="ar-SA"/>
        </w:rPr>
        <w:t>:</w:t>
      </w:r>
    </w:p>
    <w:p w14:paraId="604BB2CD" w14:textId="5012EF27" w:rsidR="00F24374" w:rsidRDefault="00F24374">
      <w:pPr>
        <w:pStyle w:val="Caption"/>
        <w:keepNext/>
        <w:rPr>
          <w:ins w:id="253" w:author="Khair Horani" w:date="2025-07-16T17:20:00Z" w16du:dateUtc="2025-07-16T14:20:00Z"/>
        </w:rPr>
        <w:pPrChange w:id="254" w:author="Khair Horani" w:date="2025-07-16T17:20:00Z" w16du:dateUtc="2025-07-16T14:20:00Z">
          <w:pPr/>
        </w:pPrChange>
      </w:pPr>
      <w:ins w:id="255" w:author="Khair Horani" w:date="2025-07-16T17:20:00Z" w16du:dateUtc="2025-07-16T14:20:00Z">
        <w:r>
          <w:rPr>
            <w:rtl/>
          </w:rPr>
          <w:t xml:space="preserve">جدول </w:t>
        </w:r>
      </w:ins>
      <w:ins w:id="256" w:author="Khair Horani" w:date="2025-07-16T17:21:00Z" w16du:dateUtc="2025-07-16T14:21:00Z">
        <w:r>
          <w:rPr>
            <w:rFonts w:hint="cs"/>
            <w:rtl/>
          </w:rPr>
          <w:t>3-3:</w:t>
        </w:r>
        <w:r w:rsidRPr="00F24374">
          <w:rPr>
            <w:rFonts w:hint="cs"/>
            <w:rtl/>
          </w:rPr>
          <w:t xml:space="preserve"> </w:t>
        </w:r>
        <w:r>
          <w:rPr>
            <w:rFonts w:hint="cs"/>
            <w:rtl/>
          </w:rPr>
          <w:t>تفاصيل حالة الاستخدام للتقديم على طلب</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330"/>
        <w:gridCol w:w="3140"/>
      </w:tblGrid>
      <w:tr w:rsidR="009B0702" w14:paraId="12AAD5DE"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4A0A6903" w14:textId="77777777" w:rsidR="009B0702" w:rsidRPr="00C52003" w:rsidRDefault="009B0702"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0C6B7D19" w14:textId="7F09B2B1" w:rsidR="009B0702" w:rsidRPr="00C52003" w:rsidRDefault="00B51F33"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cs="Times New Roman" w:hint="cs"/>
                <w:b w:val="0"/>
                <w:bCs w:val="0"/>
                <w:rtl/>
              </w:rPr>
              <w:t>التقديم على طلب</w:t>
            </w:r>
            <w:r w:rsidR="00A16116">
              <w:rPr>
                <w:rFonts w:cs="Times New Roman" w:hint="cs"/>
                <w:b w:val="0"/>
                <w:bCs w:val="0"/>
                <w:rtl/>
              </w:rPr>
              <w:t xml:space="preserve"> </w:t>
            </w:r>
            <w:r w:rsidR="00A16116">
              <w:rPr>
                <w:rFonts w:cs="Times New Roman"/>
                <w:b w:val="0"/>
                <w:bCs w:val="0"/>
                <w:rtl/>
              </w:rPr>
              <w:t>–</w:t>
            </w:r>
            <w:r w:rsidR="00A16116">
              <w:rPr>
                <w:rFonts w:cs="Times New Roman" w:hint="cs"/>
                <w:b w:val="0"/>
                <w:bCs w:val="0"/>
                <w:rtl/>
              </w:rPr>
              <w:t xml:space="preserve"> </w:t>
            </w:r>
            <w:r w:rsidR="00A16116">
              <w:rPr>
                <w:rFonts w:cs="Times New Roman"/>
                <w:b w:val="0"/>
                <w:bCs w:val="0"/>
              </w:rPr>
              <w:t>Submit a Request</w:t>
            </w:r>
          </w:p>
        </w:tc>
      </w:tr>
      <w:tr w:rsidR="009B0702" w14:paraId="5F406DFB"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EDB5873" w14:textId="77777777" w:rsidR="009B0702" w:rsidRPr="00C52003" w:rsidRDefault="009B0702"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7FDD1375" w14:textId="662646D7" w:rsidR="009B0702" w:rsidRPr="00C52003" w:rsidRDefault="009B0702"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t>UC-0</w:t>
            </w:r>
            <w:r w:rsidR="00A712D0">
              <w:t>3</w:t>
            </w:r>
          </w:p>
        </w:tc>
      </w:tr>
      <w:tr w:rsidR="009B0702" w14:paraId="4C089D79"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45C82766" w14:textId="77777777" w:rsidR="009B0702" w:rsidRPr="00C52003" w:rsidRDefault="009B0702" w:rsidP="008354A3">
            <w:pPr>
              <w:pStyle w:val="YES"/>
              <w:jc w:val="center"/>
              <w:rPr>
                <w:b w:val="0"/>
                <w:bCs w:val="0"/>
                <w:rtl/>
              </w:rPr>
            </w:pPr>
            <w:r w:rsidRPr="00C52003">
              <w:rPr>
                <w:rFonts w:hint="cs"/>
                <w:b w:val="0"/>
                <w:bCs w:val="0"/>
                <w:rtl/>
              </w:rPr>
              <w:t>وصف موجز</w:t>
            </w:r>
          </w:p>
        </w:tc>
        <w:tc>
          <w:tcPr>
            <w:tcW w:w="6470" w:type="dxa"/>
            <w:gridSpan w:val="2"/>
          </w:tcPr>
          <w:p w14:paraId="2A9C5F81" w14:textId="79A29C46" w:rsidR="009B0702" w:rsidRPr="00C52003" w:rsidRDefault="00A712D0" w:rsidP="008354A3">
            <w:pPr>
              <w:pStyle w:val="YES"/>
              <w:jc w:val="center"/>
              <w:cnfStyle w:val="000000000000" w:firstRow="0" w:lastRow="0" w:firstColumn="0" w:lastColumn="0" w:oddVBand="0" w:evenVBand="0" w:oddHBand="0" w:evenHBand="0" w:firstRowFirstColumn="0" w:firstRowLastColumn="0" w:lastRowFirstColumn="0" w:lastRowLastColumn="0"/>
            </w:pPr>
            <w:r>
              <w:rPr>
                <w:rFonts w:hint="cs"/>
                <w:rtl/>
              </w:rPr>
              <w:t xml:space="preserve">يمكن للمواطن التقديم على طلب </w:t>
            </w:r>
            <w:r w:rsidR="00D86DBD">
              <w:rPr>
                <w:rFonts w:hint="cs"/>
                <w:rtl/>
              </w:rPr>
              <w:t>خدمة لم</w:t>
            </w:r>
            <w:r w:rsidR="00881FED">
              <w:rPr>
                <w:rFonts w:hint="cs"/>
                <w:rtl/>
              </w:rPr>
              <w:t>ؤسسة معينة</w:t>
            </w:r>
          </w:p>
        </w:tc>
      </w:tr>
      <w:tr w:rsidR="009B0702" w14:paraId="0A0CBD60"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18DFAFC" w14:textId="77777777" w:rsidR="009B0702" w:rsidRPr="00C52003" w:rsidRDefault="009B0702" w:rsidP="008354A3">
            <w:pPr>
              <w:pStyle w:val="YES"/>
              <w:jc w:val="center"/>
              <w:rPr>
                <w:b w:val="0"/>
                <w:bCs w:val="0"/>
                <w:rtl/>
              </w:rPr>
            </w:pPr>
            <w:r w:rsidRPr="00C52003">
              <w:rPr>
                <w:rFonts w:hint="cs"/>
                <w:b w:val="0"/>
                <w:bCs w:val="0"/>
                <w:rtl/>
              </w:rPr>
              <w:t>الفاعل الأولي</w:t>
            </w:r>
          </w:p>
        </w:tc>
        <w:tc>
          <w:tcPr>
            <w:tcW w:w="6470" w:type="dxa"/>
            <w:gridSpan w:val="2"/>
          </w:tcPr>
          <w:p w14:paraId="3EE248B9" w14:textId="77777777" w:rsidR="009B0702" w:rsidRPr="00C52003" w:rsidRDefault="009B0702"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9B0702" w14:paraId="03C54265"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5C9B47D" w14:textId="77777777" w:rsidR="009B0702" w:rsidRPr="00C52003" w:rsidRDefault="009B0702" w:rsidP="008354A3">
            <w:pPr>
              <w:pStyle w:val="YES"/>
              <w:jc w:val="center"/>
              <w:rPr>
                <w:b w:val="0"/>
                <w:bCs w:val="0"/>
                <w:rtl/>
              </w:rPr>
            </w:pPr>
            <w:r w:rsidRPr="00C52003">
              <w:rPr>
                <w:rFonts w:hint="cs"/>
                <w:b w:val="0"/>
                <w:bCs w:val="0"/>
                <w:rtl/>
              </w:rPr>
              <w:t>الفاعل الثانوي</w:t>
            </w:r>
          </w:p>
        </w:tc>
        <w:tc>
          <w:tcPr>
            <w:tcW w:w="6470" w:type="dxa"/>
            <w:gridSpan w:val="2"/>
          </w:tcPr>
          <w:p w14:paraId="461DE41F" w14:textId="77777777" w:rsidR="009B0702" w:rsidRPr="00C52003" w:rsidRDefault="009B0702"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9B0702" w14:paraId="68E84DE4"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190DAF5" w14:textId="77777777" w:rsidR="009B0702" w:rsidRPr="00C52003" w:rsidRDefault="009B0702" w:rsidP="008354A3">
            <w:pPr>
              <w:pStyle w:val="YES"/>
              <w:jc w:val="center"/>
              <w:rPr>
                <w:b w:val="0"/>
                <w:bCs w:val="0"/>
                <w:rtl/>
              </w:rPr>
            </w:pPr>
            <w:r w:rsidRPr="00C52003">
              <w:rPr>
                <w:rFonts w:hint="cs"/>
                <w:b w:val="0"/>
                <w:bCs w:val="0"/>
                <w:rtl/>
              </w:rPr>
              <w:t>الشروط المسبقة</w:t>
            </w:r>
          </w:p>
        </w:tc>
        <w:tc>
          <w:tcPr>
            <w:tcW w:w="6470" w:type="dxa"/>
            <w:gridSpan w:val="2"/>
          </w:tcPr>
          <w:p w14:paraId="6D2CC0AB" w14:textId="7133FF0F" w:rsidR="009B0702" w:rsidRPr="00FD054A" w:rsidRDefault="00507310"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507310">
              <w:rPr>
                <w:rFonts w:cs="Times New Roman"/>
                <w:rtl/>
              </w:rPr>
              <w:t>أن يكون الزبون قام بتسجيل الدخول للموقع</w:t>
            </w:r>
            <w:r>
              <w:rPr>
                <w:rFonts w:cs="Times New Roman" w:hint="cs"/>
                <w:rtl/>
              </w:rPr>
              <w:t>.</w:t>
            </w:r>
          </w:p>
        </w:tc>
      </w:tr>
      <w:tr w:rsidR="009B0702" w14:paraId="6569B2E3" w14:textId="77777777" w:rsidTr="00666155">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330101B7" w14:textId="77777777" w:rsidR="009B0702" w:rsidRPr="00C52003" w:rsidRDefault="009B0702" w:rsidP="008354A3">
            <w:pPr>
              <w:pStyle w:val="YES"/>
              <w:jc w:val="center"/>
              <w:rPr>
                <w:b w:val="0"/>
                <w:bCs w:val="0"/>
                <w:rtl/>
              </w:rPr>
            </w:pPr>
            <w:r w:rsidRPr="00C52003">
              <w:rPr>
                <w:rFonts w:hint="cs"/>
                <w:b w:val="0"/>
                <w:bCs w:val="0"/>
                <w:rtl/>
              </w:rPr>
              <w:t>التدفق الرئيسي</w:t>
            </w:r>
          </w:p>
        </w:tc>
        <w:tc>
          <w:tcPr>
            <w:tcW w:w="3330" w:type="dxa"/>
            <w:shd w:val="clear" w:color="auto" w:fill="FFFFFF" w:themeFill="background1"/>
          </w:tcPr>
          <w:p w14:paraId="48AB93CF" w14:textId="77777777" w:rsidR="009B0702" w:rsidRPr="00C52003" w:rsidRDefault="009B0702"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140" w:type="dxa"/>
            <w:shd w:val="clear" w:color="auto" w:fill="FFFFFF" w:themeFill="background1"/>
          </w:tcPr>
          <w:p w14:paraId="79524D3A" w14:textId="77777777" w:rsidR="009B0702" w:rsidRPr="00C52003" w:rsidRDefault="009B0702"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666155" w14:paraId="6BB3DBAF" w14:textId="77777777" w:rsidTr="00666155">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2300A262" w14:textId="77777777" w:rsidR="009B0702" w:rsidRPr="00C52003" w:rsidRDefault="009B0702" w:rsidP="008354A3">
            <w:pPr>
              <w:pStyle w:val="YES"/>
              <w:jc w:val="center"/>
              <w:rPr>
                <w:rtl/>
              </w:rPr>
            </w:pPr>
          </w:p>
        </w:tc>
        <w:tc>
          <w:tcPr>
            <w:tcW w:w="3330" w:type="dxa"/>
            <w:shd w:val="clear" w:color="auto" w:fill="FFFFFF" w:themeFill="background1"/>
          </w:tcPr>
          <w:p w14:paraId="6A623D00" w14:textId="05611633" w:rsidR="009B0702" w:rsidRPr="00C52003" w:rsidRDefault="009B0702"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بإدخال </w:t>
            </w:r>
            <w:r w:rsidR="00507310">
              <w:rPr>
                <w:rFonts w:hint="cs"/>
                <w:rtl/>
              </w:rPr>
              <w:t>معلومات الطلب (</w:t>
            </w:r>
            <w:r w:rsidR="00AE16BC">
              <w:rPr>
                <w:rFonts w:hint="cs"/>
                <w:rtl/>
              </w:rPr>
              <w:t>عنوان،</w:t>
            </w:r>
            <w:r w:rsidR="00507310">
              <w:rPr>
                <w:rFonts w:hint="cs"/>
                <w:rtl/>
              </w:rPr>
              <w:t xml:space="preserve"> </w:t>
            </w:r>
            <w:r w:rsidR="00AE16BC">
              <w:rPr>
                <w:rFonts w:hint="cs"/>
                <w:rtl/>
              </w:rPr>
              <w:t>وصف،</w:t>
            </w:r>
            <w:r w:rsidR="00507310">
              <w:rPr>
                <w:rFonts w:hint="cs"/>
                <w:rtl/>
              </w:rPr>
              <w:t xml:space="preserve"> </w:t>
            </w:r>
            <w:r w:rsidR="00CF0755">
              <w:rPr>
                <w:rFonts w:hint="cs"/>
                <w:rtl/>
              </w:rPr>
              <w:t xml:space="preserve">الموقع على </w:t>
            </w:r>
            <w:r w:rsidR="00AE16BC">
              <w:rPr>
                <w:rFonts w:hint="cs"/>
                <w:rtl/>
              </w:rPr>
              <w:t>الخريطة،</w:t>
            </w:r>
            <w:r w:rsidR="00CF0755">
              <w:rPr>
                <w:rFonts w:hint="cs"/>
                <w:rtl/>
              </w:rPr>
              <w:t xml:space="preserve"> رفع</w:t>
            </w:r>
            <w:r w:rsidR="00AE16BC">
              <w:rPr>
                <w:rFonts w:hint="cs"/>
                <w:rtl/>
              </w:rPr>
              <w:t xml:space="preserve"> صورة)</w:t>
            </w:r>
          </w:p>
        </w:tc>
        <w:tc>
          <w:tcPr>
            <w:tcW w:w="3140" w:type="dxa"/>
            <w:shd w:val="clear" w:color="auto" w:fill="FFFFFF" w:themeFill="background1"/>
          </w:tcPr>
          <w:p w14:paraId="55CB1A11" w14:textId="0E703A1E" w:rsidR="009B0702" w:rsidRPr="008C1CA6" w:rsidRDefault="009B0702" w:rsidP="008354A3">
            <w:pPr>
              <w:pStyle w:val="YES"/>
              <w:cnfStyle w:val="000000100000" w:firstRow="0" w:lastRow="0" w:firstColumn="0" w:lastColumn="0" w:oddVBand="0" w:evenVBand="0" w:oddHBand="1" w:evenHBand="0" w:firstRowFirstColumn="0" w:firstRowLastColumn="0" w:lastRowFirstColumn="0" w:lastRowLastColumn="0"/>
              <w:rPr>
                <w:rtl/>
              </w:rPr>
            </w:pPr>
            <w:r>
              <w:rPr>
                <w:rFonts w:cs="Times New Roman"/>
                <w:rtl/>
              </w:rPr>
              <w:t xml:space="preserve">يقوم النظام </w:t>
            </w:r>
            <w:r w:rsidR="00AD4935">
              <w:rPr>
                <w:rFonts w:cs="Times New Roman" w:hint="cs"/>
                <w:rtl/>
              </w:rPr>
              <w:t>بتخزين</w:t>
            </w:r>
            <w:r w:rsidR="00AE16BC">
              <w:rPr>
                <w:rFonts w:cs="Times New Roman" w:hint="cs"/>
                <w:rtl/>
              </w:rPr>
              <w:t xml:space="preserve"> الطلب </w:t>
            </w:r>
            <w:r w:rsidR="00AD4935">
              <w:rPr>
                <w:rFonts w:cs="Times New Roman" w:hint="cs"/>
                <w:rtl/>
              </w:rPr>
              <w:t>في</w:t>
            </w:r>
            <w:r w:rsidR="00AE16BC">
              <w:rPr>
                <w:rFonts w:cs="Times New Roman" w:hint="cs"/>
                <w:rtl/>
              </w:rPr>
              <w:t xml:space="preserve"> قاعدة البيانات وا</w:t>
            </w:r>
            <w:r w:rsidR="00BD0A36">
              <w:rPr>
                <w:rFonts w:cs="Times New Roman" w:hint="cs"/>
                <w:rtl/>
              </w:rPr>
              <w:t>رساله الى المؤسسة المطلوبة.</w:t>
            </w:r>
          </w:p>
        </w:tc>
      </w:tr>
      <w:tr w:rsidR="009B0702" w14:paraId="4E5DCD8F"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DFFBCC9" w14:textId="77777777" w:rsidR="009B0702" w:rsidRPr="00C52003" w:rsidRDefault="009B0702" w:rsidP="008354A3">
            <w:pPr>
              <w:pStyle w:val="YES"/>
              <w:jc w:val="center"/>
              <w:rPr>
                <w:b w:val="0"/>
                <w:bCs w:val="0"/>
                <w:rtl/>
              </w:rPr>
            </w:pPr>
            <w:r w:rsidRPr="00C52003">
              <w:rPr>
                <w:rFonts w:hint="cs"/>
                <w:b w:val="0"/>
                <w:bCs w:val="0"/>
                <w:rtl/>
              </w:rPr>
              <w:t>الشروط اللاحقة</w:t>
            </w:r>
          </w:p>
        </w:tc>
        <w:tc>
          <w:tcPr>
            <w:tcW w:w="6470" w:type="dxa"/>
            <w:gridSpan w:val="2"/>
          </w:tcPr>
          <w:p w14:paraId="06FA60BC" w14:textId="6DDB8818" w:rsidR="009B0702" w:rsidRPr="00536166" w:rsidRDefault="00BD0A36"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cs="Times New Roman" w:hint="cs"/>
                <w:rtl/>
              </w:rPr>
              <w:t>في حال نجاح العملية يمكنك متابعة حالة الطلب</w:t>
            </w:r>
          </w:p>
        </w:tc>
      </w:tr>
      <w:tr w:rsidR="009B0702" w14:paraId="52E04FDA"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FA3C8CD" w14:textId="77777777" w:rsidR="009B0702" w:rsidRPr="00C52003" w:rsidRDefault="009B0702" w:rsidP="008354A3">
            <w:pPr>
              <w:pStyle w:val="YES"/>
              <w:jc w:val="center"/>
              <w:rPr>
                <w:b w:val="0"/>
                <w:bCs w:val="0"/>
                <w:rtl/>
              </w:rPr>
            </w:pPr>
            <w:r w:rsidRPr="00C52003">
              <w:rPr>
                <w:rFonts w:hint="cs"/>
                <w:b w:val="0"/>
                <w:bCs w:val="0"/>
                <w:rtl/>
              </w:rPr>
              <w:t>التدفقات البديلة</w:t>
            </w:r>
          </w:p>
        </w:tc>
        <w:tc>
          <w:tcPr>
            <w:tcW w:w="6470" w:type="dxa"/>
            <w:gridSpan w:val="2"/>
          </w:tcPr>
          <w:p w14:paraId="495B6937" w14:textId="44B48E6D" w:rsidR="009B0702" w:rsidRPr="00F4792E" w:rsidRDefault="009B0702"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tl/>
              </w:rPr>
            </w:pPr>
            <w:r w:rsidRPr="00F4792E">
              <w:rPr>
                <w:rFonts w:cs="Times New Roman"/>
                <w:rtl/>
              </w:rPr>
              <w:t>في حال فشل العملية تظهر رسالة فشل العملية</w:t>
            </w:r>
            <w:r w:rsidR="00D640FC">
              <w:rPr>
                <w:rFonts w:cs="Times New Roman" w:hint="cs"/>
                <w:rtl/>
              </w:rPr>
              <w:t>.</w:t>
            </w:r>
          </w:p>
        </w:tc>
      </w:tr>
    </w:tbl>
    <w:p w14:paraId="78E09DC1" w14:textId="06F274C6" w:rsidR="009B0702" w:rsidDel="00F24374" w:rsidRDefault="00C34F92" w:rsidP="00C34F92">
      <w:pPr>
        <w:pStyle w:val="Caption"/>
        <w:rPr>
          <w:del w:id="257" w:author="Khair Horani" w:date="2025-07-16T17:19:00Z" w16du:dateUtc="2025-07-16T14:19:00Z"/>
          <w:rtl/>
        </w:rPr>
      </w:pPr>
      <w:del w:id="258" w:author="Khair Horani" w:date="2025-07-16T17:18:00Z" w16du:dateUtc="2025-07-16T14:18:00Z">
        <w:r w:rsidDel="00816BC2">
          <w:rPr>
            <w:rtl/>
          </w:rPr>
          <w:delText xml:space="preserve">الجدول </w:delText>
        </w:r>
        <w:r w:rsidDel="00816BC2">
          <w:rPr>
            <w:rFonts w:hint="cs"/>
            <w:rtl/>
          </w:rPr>
          <w:delText>3-3</w:delText>
        </w:r>
      </w:del>
    </w:p>
    <w:p w14:paraId="1249AA8E" w14:textId="4682BC5C" w:rsidR="009C7AC7" w:rsidRDefault="009C7AC7" w:rsidP="0008014B">
      <w:pPr>
        <w:pStyle w:val="YES"/>
        <w:numPr>
          <w:ilvl w:val="0"/>
          <w:numId w:val="7"/>
        </w:numPr>
        <w:rPr>
          <w:lang w:bidi="ar-SA"/>
        </w:rPr>
      </w:pPr>
      <w:r>
        <w:rPr>
          <w:rFonts w:hint="cs"/>
          <w:rtl/>
          <w:lang w:bidi="ar-SA"/>
        </w:rPr>
        <w:t xml:space="preserve">تقييم الطلب بعد </w:t>
      </w:r>
      <w:r w:rsidR="00423126">
        <w:rPr>
          <w:rFonts w:hint="cs"/>
          <w:rtl/>
          <w:lang w:bidi="ar-SA"/>
        </w:rPr>
        <w:t>اكتمال الطلب</w:t>
      </w:r>
      <w:r w:rsidR="00A16116">
        <w:rPr>
          <w:rFonts w:hint="cs"/>
          <w:rtl/>
        </w:rPr>
        <w:t xml:space="preserve"> - </w:t>
      </w:r>
      <w:r w:rsidR="00A16116">
        <w:t>Review</w:t>
      </w:r>
      <w:r w:rsidR="00423126">
        <w:rPr>
          <w:rFonts w:hint="cs"/>
          <w:rtl/>
          <w:lang w:bidi="ar-SA"/>
        </w:rPr>
        <w:t>:</w:t>
      </w:r>
    </w:p>
    <w:p w14:paraId="27E04A34" w14:textId="10001FEF" w:rsidR="00F24374" w:rsidRDefault="00F24374">
      <w:pPr>
        <w:pStyle w:val="Caption"/>
        <w:keepNext/>
        <w:rPr>
          <w:ins w:id="259" w:author="Khair Horani" w:date="2025-07-16T17:22:00Z" w16du:dateUtc="2025-07-16T14:22:00Z"/>
        </w:rPr>
        <w:pPrChange w:id="260" w:author="Khair Horani" w:date="2025-07-16T17:22:00Z" w16du:dateUtc="2025-07-16T14:22:00Z">
          <w:pPr/>
        </w:pPrChange>
      </w:pPr>
      <w:ins w:id="261" w:author="Khair Horani" w:date="2025-07-16T17:22:00Z" w16du:dateUtc="2025-07-16T14:22:00Z">
        <w:r>
          <w:rPr>
            <w:rtl/>
          </w:rPr>
          <w:t xml:space="preserve">جدول </w:t>
        </w:r>
        <w:r>
          <w:rPr>
            <w:rFonts w:hint="cs"/>
            <w:rtl/>
          </w:rPr>
          <w:t>3-4:</w:t>
        </w:r>
        <w:r w:rsidRPr="00F24374">
          <w:rPr>
            <w:rFonts w:hint="cs"/>
            <w:rtl/>
          </w:rPr>
          <w:t xml:space="preserve"> </w:t>
        </w:r>
        <w:r>
          <w:rPr>
            <w:rFonts w:hint="cs"/>
            <w:rtl/>
          </w:rPr>
          <w:t>تفاصيل حالة الاستخدام لتقييم ا</w:t>
        </w:r>
      </w:ins>
      <w:ins w:id="262" w:author="Khair Horani" w:date="2025-07-16T17:23:00Z" w16du:dateUtc="2025-07-16T14:23:00Z">
        <w:r>
          <w:rPr>
            <w:rFonts w:hint="cs"/>
            <w:rtl/>
          </w:rPr>
          <w:t>لطلب</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330"/>
        <w:gridCol w:w="3140"/>
      </w:tblGrid>
      <w:tr w:rsidR="00423126" w14:paraId="61DB392D"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40C0CBDB" w14:textId="77777777" w:rsidR="00423126" w:rsidRPr="00C52003" w:rsidRDefault="00423126"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3F5959EA" w14:textId="6C1D3EDC" w:rsidR="00423126" w:rsidRPr="00C52003" w:rsidRDefault="00D640FC"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cs="Times New Roman" w:hint="cs"/>
                <w:b w:val="0"/>
                <w:bCs w:val="0"/>
                <w:rtl/>
              </w:rPr>
              <w:t xml:space="preserve">تقييم الطلب - </w:t>
            </w:r>
            <w:r>
              <w:rPr>
                <w:rFonts w:cs="Times New Roman"/>
                <w:b w:val="0"/>
                <w:bCs w:val="0"/>
              </w:rPr>
              <w:t>Review</w:t>
            </w:r>
          </w:p>
        </w:tc>
      </w:tr>
      <w:tr w:rsidR="00423126" w14:paraId="2FAA20CB"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22D6504" w14:textId="77777777" w:rsidR="00423126" w:rsidRPr="00C52003" w:rsidRDefault="00423126"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128912FD" w14:textId="04B8B858" w:rsidR="00423126" w:rsidRPr="00C52003" w:rsidRDefault="00423126"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t>UC-0</w:t>
            </w:r>
            <w:r w:rsidR="00D640FC">
              <w:t>4</w:t>
            </w:r>
          </w:p>
        </w:tc>
      </w:tr>
      <w:tr w:rsidR="00423126" w14:paraId="2BA2C6B1"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CB8DE05" w14:textId="77777777" w:rsidR="00423126" w:rsidRPr="00C52003" w:rsidRDefault="00423126" w:rsidP="008354A3">
            <w:pPr>
              <w:pStyle w:val="YES"/>
              <w:jc w:val="center"/>
              <w:rPr>
                <w:b w:val="0"/>
                <w:bCs w:val="0"/>
                <w:rtl/>
              </w:rPr>
            </w:pPr>
            <w:r w:rsidRPr="00C52003">
              <w:rPr>
                <w:rFonts w:hint="cs"/>
                <w:b w:val="0"/>
                <w:bCs w:val="0"/>
                <w:rtl/>
              </w:rPr>
              <w:t>وصف موجز</w:t>
            </w:r>
          </w:p>
        </w:tc>
        <w:tc>
          <w:tcPr>
            <w:tcW w:w="6470" w:type="dxa"/>
            <w:gridSpan w:val="2"/>
          </w:tcPr>
          <w:p w14:paraId="4B2A2A3A" w14:textId="53EDCF23" w:rsidR="00423126" w:rsidRPr="00C52003" w:rsidRDefault="00D640FC"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يمكن للمواطن تقييم العمل على الطلب بعد اكتماله</w:t>
            </w:r>
          </w:p>
        </w:tc>
      </w:tr>
      <w:tr w:rsidR="00423126" w14:paraId="1EBE4353"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EAD430E" w14:textId="77777777" w:rsidR="00423126" w:rsidRPr="00C52003" w:rsidRDefault="00423126" w:rsidP="008354A3">
            <w:pPr>
              <w:pStyle w:val="YES"/>
              <w:jc w:val="center"/>
              <w:rPr>
                <w:b w:val="0"/>
                <w:bCs w:val="0"/>
                <w:rtl/>
              </w:rPr>
            </w:pPr>
            <w:r w:rsidRPr="00C52003">
              <w:rPr>
                <w:rFonts w:hint="cs"/>
                <w:b w:val="0"/>
                <w:bCs w:val="0"/>
                <w:rtl/>
              </w:rPr>
              <w:t>الفاعل الأولي</w:t>
            </w:r>
          </w:p>
        </w:tc>
        <w:tc>
          <w:tcPr>
            <w:tcW w:w="6470" w:type="dxa"/>
            <w:gridSpan w:val="2"/>
          </w:tcPr>
          <w:p w14:paraId="77F21FE3" w14:textId="77777777" w:rsidR="00423126" w:rsidRPr="00C52003" w:rsidRDefault="00423126"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423126" w14:paraId="5CCF7812"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0429845F" w14:textId="77777777" w:rsidR="00423126" w:rsidRPr="00C52003" w:rsidRDefault="00423126" w:rsidP="008354A3">
            <w:pPr>
              <w:pStyle w:val="YES"/>
              <w:jc w:val="center"/>
              <w:rPr>
                <w:b w:val="0"/>
                <w:bCs w:val="0"/>
                <w:rtl/>
              </w:rPr>
            </w:pPr>
            <w:r w:rsidRPr="00C52003">
              <w:rPr>
                <w:rFonts w:hint="cs"/>
                <w:b w:val="0"/>
                <w:bCs w:val="0"/>
                <w:rtl/>
              </w:rPr>
              <w:t>الفاعل الثانوي</w:t>
            </w:r>
          </w:p>
        </w:tc>
        <w:tc>
          <w:tcPr>
            <w:tcW w:w="6470" w:type="dxa"/>
            <w:gridSpan w:val="2"/>
          </w:tcPr>
          <w:p w14:paraId="47C7F359" w14:textId="77777777" w:rsidR="00423126" w:rsidRPr="00C52003" w:rsidRDefault="00423126"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423126" w14:paraId="2C2CB1E5"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E3E231B" w14:textId="77777777" w:rsidR="00423126" w:rsidRPr="00C52003" w:rsidRDefault="00423126" w:rsidP="008354A3">
            <w:pPr>
              <w:pStyle w:val="YES"/>
              <w:jc w:val="center"/>
              <w:rPr>
                <w:b w:val="0"/>
                <w:bCs w:val="0"/>
                <w:rtl/>
              </w:rPr>
            </w:pPr>
            <w:r w:rsidRPr="00C52003">
              <w:rPr>
                <w:rFonts w:hint="cs"/>
                <w:b w:val="0"/>
                <w:bCs w:val="0"/>
                <w:rtl/>
              </w:rPr>
              <w:t>الشروط المسبقة</w:t>
            </w:r>
          </w:p>
        </w:tc>
        <w:tc>
          <w:tcPr>
            <w:tcW w:w="6470" w:type="dxa"/>
            <w:gridSpan w:val="2"/>
          </w:tcPr>
          <w:p w14:paraId="50D5911C" w14:textId="5051B6B6" w:rsidR="00423126" w:rsidRPr="00FD054A" w:rsidRDefault="00C21C4E"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cs="Times New Roman" w:hint="cs"/>
                <w:rtl/>
              </w:rPr>
              <w:t>أن يكون لدى المواطن طلب مكتمل العمل عليه</w:t>
            </w:r>
          </w:p>
        </w:tc>
      </w:tr>
      <w:tr w:rsidR="00423126" w14:paraId="2377A318" w14:textId="77777777" w:rsidTr="00666155">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49B1660C" w14:textId="77777777" w:rsidR="00423126" w:rsidRPr="00C52003" w:rsidRDefault="00423126" w:rsidP="008354A3">
            <w:pPr>
              <w:pStyle w:val="YES"/>
              <w:jc w:val="center"/>
              <w:rPr>
                <w:b w:val="0"/>
                <w:bCs w:val="0"/>
                <w:rtl/>
              </w:rPr>
            </w:pPr>
            <w:r w:rsidRPr="00C52003">
              <w:rPr>
                <w:rFonts w:hint="cs"/>
                <w:b w:val="0"/>
                <w:bCs w:val="0"/>
                <w:rtl/>
              </w:rPr>
              <w:t>التدفق الرئيسي</w:t>
            </w:r>
          </w:p>
        </w:tc>
        <w:tc>
          <w:tcPr>
            <w:tcW w:w="3330" w:type="dxa"/>
            <w:shd w:val="clear" w:color="auto" w:fill="FFFFFF" w:themeFill="background1"/>
          </w:tcPr>
          <w:p w14:paraId="35A4BB9E" w14:textId="77777777" w:rsidR="00423126" w:rsidRPr="00C52003" w:rsidRDefault="00423126"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140" w:type="dxa"/>
            <w:shd w:val="clear" w:color="auto" w:fill="FFFFFF" w:themeFill="background1"/>
          </w:tcPr>
          <w:p w14:paraId="0BBE6D66" w14:textId="77777777" w:rsidR="00423126" w:rsidRPr="00C52003" w:rsidRDefault="00423126"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423126" w14:paraId="16D76085" w14:textId="77777777" w:rsidTr="00666155">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3FB89CAC" w14:textId="77777777" w:rsidR="00423126" w:rsidRPr="00C52003" w:rsidRDefault="00423126" w:rsidP="008354A3">
            <w:pPr>
              <w:pStyle w:val="YES"/>
              <w:jc w:val="center"/>
              <w:rPr>
                <w:rtl/>
              </w:rPr>
            </w:pPr>
          </w:p>
        </w:tc>
        <w:tc>
          <w:tcPr>
            <w:tcW w:w="3330" w:type="dxa"/>
            <w:shd w:val="clear" w:color="auto" w:fill="FFFFFF" w:themeFill="background1"/>
          </w:tcPr>
          <w:p w14:paraId="285F3ADE" w14:textId="7CA98680" w:rsidR="00423126" w:rsidRPr="00C52003" w:rsidRDefault="00423126"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w:t>
            </w:r>
            <w:r w:rsidR="00C21C4E">
              <w:rPr>
                <w:rFonts w:hint="cs"/>
                <w:rtl/>
              </w:rPr>
              <w:t>بتقييم ال</w:t>
            </w:r>
            <w:r w:rsidR="00AC4894">
              <w:rPr>
                <w:rFonts w:hint="cs"/>
                <w:rtl/>
              </w:rPr>
              <w:t>عمل على الطلب من 1 الى 5</w:t>
            </w:r>
          </w:p>
        </w:tc>
        <w:tc>
          <w:tcPr>
            <w:tcW w:w="3140" w:type="dxa"/>
            <w:shd w:val="clear" w:color="auto" w:fill="FFFFFF" w:themeFill="background1"/>
          </w:tcPr>
          <w:p w14:paraId="68621BF4" w14:textId="189024BB" w:rsidR="00423126" w:rsidRPr="008C1CA6" w:rsidRDefault="00AC4894" w:rsidP="008354A3">
            <w:pPr>
              <w:pStyle w:val="YES"/>
              <w:cnfStyle w:val="000000100000" w:firstRow="0" w:lastRow="0" w:firstColumn="0" w:lastColumn="0" w:oddVBand="0" w:evenVBand="0" w:oddHBand="1" w:evenHBand="0" w:firstRowFirstColumn="0" w:firstRowLastColumn="0" w:lastRowFirstColumn="0" w:lastRowLastColumn="0"/>
              <w:rPr>
                <w:rtl/>
              </w:rPr>
            </w:pPr>
            <w:r>
              <w:rPr>
                <w:rFonts w:hint="cs"/>
                <w:rtl/>
              </w:rPr>
              <w:t>يقوم النظام ب</w:t>
            </w:r>
            <w:r w:rsidR="00AD4935">
              <w:rPr>
                <w:rFonts w:hint="cs"/>
                <w:rtl/>
              </w:rPr>
              <w:t>تخزين التقييم في قاعدة البيانات و</w:t>
            </w:r>
            <w:r w:rsidR="003E2328">
              <w:rPr>
                <w:rFonts w:hint="cs"/>
                <w:rtl/>
              </w:rPr>
              <w:t>ادخاله في الإحصائيات لدى المؤسسة</w:t>
            </w:r>
          </w:p>
        </w:tc>
      </w:tr>
      <w:tr w:rsidR="00423126" w14:paraId="47F9ACA5"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5F9E91FA" w14:textId="77777777" w:rsidR="00423126" w:rsidRPr="00C52003" w:rsidRDefault="00423126" w:rsidP="008354A3">
            <w:pPr>
              <w:pStyle w:val="YES"/>
              <w:jc w:val="center"/>
              <w:rPr>
                <w:b w:val="0"/>
                <w:bCs w:val="0"/>
                <w:rtl/>
              </w:rPr>
            </w:pPr>
            <w:r w:rsidRPr="00C52003">
              <w:rPr>
                <w:rFonts w:hint="cs"/>
                <w:b w:val="0"/>
                <w:bCs w:val="0"/>
                <w:rtl/>
              </w:rPr>
              <w:t>الشروط اللاحقة</w:t>
            </w:r>
          </w:p>
        </w:tc>
        <w:tc>
          <w:tcPr>
            <w:tcW w:w="6470" w:type="dxa"/>
            <w:gridSpan w:val="2"/>
          </w:tcPr>
          <w:p w14:paraId="6152FE7B" w14:textId="387B4B36" w:rsidR="00423126" w:rsidRPr="00536166" w:rsidRDefault="006B709A"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في حال نجاح العملية يظهر التقييم على الطلب</w:t>
            </w:r>
          </w:p>
        </w:tc>
      </w:tr>
      <w:tr w:rsidR="00423126" w14:paraId="23ADA5BB"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5061085D" w14:textId="77777777" w:rsidR="00423126" w:rsidRPr="00C52003" w:rsidRDefault="00423126" w:rsidP="008354A3">
            <w:pPr>
              <w:pStyle w:val="YES"/>
              <w:jc w:val="center"/>
              <w:rPr>
                <w:b w:val="0"/>
                <w:bCs w:val="0"/>
                <w:rtl/>
              </w:rPr>
            </w:pPr>
            <w:r w:rsidRPr="00C52003">
              <w:rPr>
                <w:rFonts w:hint="cs"/>
                <w:b w:val="0"/>
                <w:bCs w:val="0"/>
                <w:rtl/>
              </w:rPr>
              <w:t>التدفقات البديلة</w:t>
            </w:r>
          </w:p>
        </w:tc>
        <w:tc>
          <w:tcPr>
            <w:tcW w:w="6470" w:type="dxa"/>
            <w:gridSpan w:val="2"/>
          </w:tcPr>
          <w:p w14:paraId="358AAA22" w14:textId="6D013972" w:rsidR="00423126" w:rsidRPr="00F4792E" w:rsidRDefault="00423126" w:rsidP="00C34F92">
            <w:pPr>
              <w:pStyle w:val="YES"/>
              <w:keepNext/>
              <w:cnfStyle w:val="000000100000" w:firstRow="0" w:lastRow="0" w:firstColumn="0" w:lastColumn="0" w:oddVBand="0" w:evenVBand="0" w:oddHBand="1" w:evenHBand="0" w:firstRowFirstColumn="0" w:firstRowLastColumn="0" w:lastRowFirstColumn="0" w:lastRowLastColumn="0"/>
              <w:rPr>
                <w:rFonts w:cs="Times New Roman"/>
                <w:rtl/>
              </w:rPr>
            </w:pPr>
          </w:p>
        </w:tc>
      </w:tr>
    </w:tbl>
    <w:p w14:paraId="4CF344E2" w14:textId="7F3C2320" w:rsidR="0065630C" w:rsidDel="00F24374" w:rsidRDefault="00C34F92" w:rsidP="00C34F92">
      <w:pPr>
        <w:pStyle w:val="Caption"/>
        <w:rPr>
          <w:del w:id="263" w:author="Khair Horani" w:date="2025-07-16T17:19:00Z" w16du:dateUtc="2025-07-16T14:19:00Z"/>
          <w:rtl/>
        </w:rPr>
      </w:pPr>
      <w:del w:id="264" w:author="Khair Horani" w:date="2025-07-16T17:19:00Z" w16du:dateUtc="2025-07-16T14:19:00Z">
        <w:r w:rsidDel="00F24374">
          <w:rPr>
            <w:rtl/>
          </w:rPr>
          <w:delText xml:space="preserve">الجدول </w:delText>
        </w:r>
        <w:r w:rsidDel="00F24374">
          <w:rPr>
            <w:rFonts w:hint="cs"/>
            <w:rtl/>
          </w:rPr>
          <w:delText>3-4</w:delText>
        </w:r>
      </w:del>
    </w:p>
    <w:p w14:paraId="3F2D0B28" w14:textId="77777777" w:rsidR="00192119" w:rsidRDefault="00192119" w:rsidP="0065630C">
      <w:pPr>
        <w:pStyle w:val="YES"/>
        <w:rPr>
          <w:rtl/>
          <w:lang w:bidi="ar-SA"/>
        </w:rPr>
      </w:pPr>
    </w:p>
    <w:p w14:paraId="4E496021" w14:textId="77777777" w:rsidR="00192119" w:rsidRDefault="00192119" w:rsidP="0065630C">
      <w:pPr>
        <w:pStyle w:val="YES"/>
        <w:rPr>
          <w:rtl/>
          <w:lang w:bidi="ar-SA"/>
        </w:rPr>
      </w:pPr>
    </w:p>
    <w:p w14:paraId="5AF396A6" w14:textId="77777777" w:rsidR="00192119" w:rsidRDefault="00192119" w:rsidP="0065630C">
      <w:pPr>
        <w:pStyle w:val="YES"/>
        <w:rPr>
          <w:rtl/>
          <w:lang w:bidi="ar-SA"/>
        </w:rPr>
      </w:pPr>
    </w:p>
    <w:p w14:paraId="3B982726" w14:textId="77777777" w:rsidR="00192119" w:rsidRDefault="00192119" w:rsidP="0065630C">
      <w:pPr>
        <w:pStyle w:val="YES"/>
        <w:rPr>
          <w:ins w:id="265" w:author="Khair Horani" w:date="2025-07-15T14:36:00Z" w16du:dateUtc="2025-07-15T11:36:00Z"/>
          <w:rtl/>
          <w:lang w:bidi="ar-SA"/>
        </w:rPr>
      </w:pPr>
    </w:p>
    <w:p w14:paraId="55E55733" w14:textId="77777777" w:rsidR="005A5327" w:rsidRDefault="005A5327" w:rsidP="0065630C">
      <w:pPr>
        <w:pStyle w:val="YES"/>
        <w:rPr>
          <w:rtl/>
          <w:lang w:bidi="ar-SA"/>
        </w:rPr>
      </w:pPr>
    </w:p>
    <w:p w14:paraId="6C25433F" w14:textId="4149B0F7" w:rsidR="0065630C" w:rsidRDefault="0065630C" w:rsidP="0008014B">
      <w:pPr>
        <w:pStyle w:val="YES"/>
        <w:numPr>
          <w:ilvl w:val="0"/>
          <w:numId w:val="7"/>
        </w:numPr>
        <w:rPr>
          <w:lang w:bidi="ar-SA"/>
        </w:rPr>
      </w:pPr>
      <w:r>
        <w:rPr>
          <w:rFonts w:hint="cs"/>
          <w:rtl/>
          <w:lang w:bidi="ar-SA"/>
        </w:rPr>
        <w:t>عرض الطلبات القريبة عليه</w:t>
      </w:r>
      <w:r w:rsidR="00A16116">
        <w:rPr>
          <w:rFonts w:hint="cs"/>
          <w:rtl/>
          <w:lang w:bidi="ar-SA"/>
        </w:rPr>
        <w:t xml:space="preserve"> </w:t>
      </w:r>
      <w:r w:rsidR="00A16116">
        <w:rPr>
          <w:rtl/>
          <w:lang w:bidi="ar-SA"/>
        </w:rPr>
        <w:t>–</w:t>
      </w:r>
      <w:r w:rsidR="00A16116">
        <w:rPr>
          <w:rFonts w:hint="cs"/>
          <w:rtl/>
          <w:lang w:bidi="ar-SA"/>
        </w:rPr>
        <w:t xml:space="preserve"> </w:t>
      </w:r>
      <w:r w:rsidR="00A16116">
        <w:rPr>
          <w:lang w:bidi="ar-SA"/>
        </w:rPr>
        <w:t>Browse Public Requests</w:t>
      </w:r>
      <w:r w:rsidR="00D35E9A">
        <w:rPr>
          <w:rFonts w:hint="cs"/>
          <w:rtl/>
          <w:lang w:bidi="ar-SA"/>
        </w:rPr>
        <w:t>:</w:t>
      </w:r>
    </w:p>
    <w:p w14:paraId="5AFCFA69" w14:textId="248430C4" w:rsidR="00F24374" w:rsidRDefault="00F24374">
      <w:pPr>
        <w:pStyle w:val="Caption"/>
        <w:keepNext/>
        <w:rPr>
          <w:ins w:id="266" w:author="Khair Horani" w:date="2025-07-16T17:24:00Z" w16du:dateUtc="2025-07-16T14:24:00Z"/>
        </w:rPr>
        <w:pPrChange w:id="267" w:author="Khair Horani" w:date="2025-07-16T17:24:00Z" w16du:dateUtc="2025-07-16T14:24:00Z">
          <w:pPr/>
        </w:pPrChange>
      </w:pPr>
      <w:ins w:id="268" w:author="Khair Horani" w:date="2025-07-16T17:24:00Z" w16du:dateUtc="2025-07-16T14:24:00Z">
        <w:r>
          <w:rPr>
            <w:rtl/>
          </w:rPr>
          <w:t xml:space="preserve">جدول </w:t>
        </w:r>
        <w:r>
          <w:rPr>
            <w:rFonts w:hint="cs"/>
            <w:rtl/>
          </w:rPr>
          <w:t>3-5:</w:t>
        </w:r>
        <w:r w:rsidRPr="00F24374">
          <w:rPr>
            <w:rFonts w:hint="cs"/>
            <w:rtl/>
          </w:rPr>
          <w:t xml:space="preserve"> </w:t>
        </w:r>
        <w:r>
          <w:rPr>
            <w:rFonts w:hint="cs"/>
            <w:rtl/>
          </w:rPr>
          <w:t>تفاصيل حالة الاستخدام لعرض الطلبات القريبة</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69" w:author="Khair Horani" w:date="2025-07-16T17:24:00Z" w16du:dateUtc="2025-07-16T14:24:00Z">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879"/>
        <w:gridCol w:w="3238"/>
        <w:gridCol w:w="3233"/>
        <w:tblGridChange w:id="270">
          <w:tblGrid>
            <w:gridCol w:w="2879"/>
            <w:gridCol w:w="3238"/>
            <w:gridCol w:w="3233"/>
          </w:tblGrid>
        </w:tblGridChange>
      </w:tblGrid>
      <w:tr w:rsidR="00BF2807" w14:paraId="70EBDB7F" w14:textId="77777777" w:rsidTr="00F24374">
        <w:trPr>
          <w:cnfStyle w:val="100000000000" w:firstRow="1" w:lastRow="0" w:firstColumn="0" w:lastColumn="0" w:oddVBand="0" w:evenVBand="0" w:oddHBand="0" w:evenHBand="0" w:firstRowFirstColumn="0" w:firstRowLastColumn="0" w:lastRowFirstColumn="0" w:lastRowLastColumn="0"/>
          <w:jc w:val="center"/>
          <w:trPrChange w:id="271" w:author="Khair Horani" w:date="2025-07-16T17:24:00Z" w16du:dateUtc="2025-07-16T14:24:00Z">
            <w:trPr>
              <w:jc w:val="center"/>
            </w:trPr>
          </w:trPrChange>
        </w:trPr>
        <w:tc>
          <w:tcPr>
            <w:cnfStyle w:val="001000000000" w:firstRow="0" w:lastRow="0" w:firstColumn="1" w:lastColumn="0" w:oddVBand="0" w:evenVBand="0" w:oddHBand="0" w:evenHBand="0" w:firstRowFirstColumn="0" w:firstRowLastColumn="0" w:lastRowFirstColumn="0" w:lastRowLastColumn="0"/>
            <w:tcW w:w="2879" w:type="dxa"/>
            <w:tcBorders>
              <w:bottom w:val="none" w:sz="0" w:space="0" w:color="auto"/>
            </w:tcBorders>
            <w:tcPrChange w:id="272" w:author="Khair Horani" w:date="2025-07-16T17:24:00Z" w16du:dateUtc="2025-07-16T14:24:00Z">
              <w:tcPr>
                <w:tcW w:w="2880" w:type="dxa"/>
                <w:tcBorders>
                  <w:bottom w:val="none" w:sz="0" w:space="0" w:color="auto"/>
                </w:tcBorders>
              </w:tcPr>
            </w:tcPrChange>
          </w:tcPr>
          <w:p w14:paraId="4C69EB5C" w14:textId="77777777" w:rsidR="00BF2807" w:rsidRPr="00C52003" w:rsidRDefault="00BF2807" w:rsidP="008354A3">
            <w:pPr>
              <w:pStyle w:val="YES"/>
              <w:jc w:val="center"/>
              <w:cnfStyle w:val="101000000000" w:firstRow="1" w:lastRow="0" w:firstColumn="1" w:lastColumn="0" w:oddVBand="0" w:evenVBand="0" w:oddHBand="0" w:evenHBand="0" w:firstRowFirstColumn="0" w:firstRowLastColumn="0" w:lastRowFirstColumn="0" w:lastRowLastColumn="0"/>
              <w:rPr>
                <w:b w:val="0"/>
                <w:bCs w:val="0"/>
                <w:rtl/>
              </w:rPr>
            </w:pPr>
            <w:r w:rsidRPr="00C52003">
              <w:rPr>
                <w:rFonts w:hint="cs"/>
                <w:b w:val="0"/>
                <w:bCs w:val="0"/>
                <w:rtl/>
              </w:rPr>
              <w:t>اسم حالة الاستخدام</w:t>
            </w:r>
          </w:p>
        </w:tc>
        <w:tc>
          <w:tcPr>
            <w:tcW w:w="6471" w:type="dxa"/>
            <w:gridSpan w:val="2"/>
            <w:tcBorders>
              <w:bottom w:val="none" w:sz="0" w:space="0" w:color="auto"/>
            </w:tcBorders>
            <w:tcPrChange w:id="273" w:author="Khair Horani" w:date="2025-07-16T17:24:00Z" w16du:dateUtc="2025-07-16T14:24:00Z">
              <w:tcPr>
                <w:tcW w:w="6470" w:type="dxa"/>
                <w:gridSpan w:val="2"/>
                <w:tcBorders>
                  <w:bottom w:val="none" w:sz="0" w:space="0" w:color="auto"/>
                </w:tcBorders>
              </w:tcPr>
            </w:tcPrChange>
          </w:tcPr>
          <w:p w14:paraId="167711A0" w14:textId="0FE3F025" w:rsidR="00BF2807" w:rsidRPr="00C52003" w:rsidRDefault="00E5794F"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cs="Times New Roman" w:hint="cs"/>
                <w:b w:val="0"/>
                <w:bCs w:val="0"/>
                <w:rtl/>
              </w:rPr>
              <w:t>عرض الطلبات القريبة</w:t>
            </w:r>
            <w:r w:rsidR="00BF2807">
              <w:rPr>
                <w:rFonts w:cs="Times New Roman" w:hint="cs"/>
                <w:b w:val="0"/>
                <w:bCs w:val="0"/>
                <w:rtl/>
              </w:rPr>
              <w:t xml:space="preserve"> </w:t>
            </w:r>
            <w:r>
              <w:rPr>
                <w:rFonts w:cs="Times New Roman"/>
                <w:b w:val="0"/>
                <w:bCs w:val="0"/>
                <w:rtl/>
              </w:rPr>
              <w:t>–</w:t>
            </w:r>
            <w:r w:rsidR="00BF2807">
              <w:rPr>
                <w:rFonts w:cs="Times New Roman" w:hint="cs"/>
                <w:b w:val="0"/>
                <w:bCs w:val="0"/>
                <w:rtl/>
              </w:rPr>
              <w:t xml:space="preserve"> </w:t>
            </w:r>
            <w:r>
              <w:rPr>
                <w:rFonts w:cs="Times New Roman"/>
                <w:b w:val="0"/>
                <w:bCs w:val="0"/>
              </w:rPr>
              <w:t xml:space="preserve">Browse </w:t>
            </w:r>
            <w:r w:rsidR="00D35E9A">
              <w:rPr>
                <w:rFonts w:cs="Times New Roman"/>
                <w:b w:val="0"/>
                <w:bCs w:val="0"/>
              </w:rPr>
              <w:t>Public Requests</w:t>
            </w:r>
          </w:p>
        </w:tc>
      </w:tr>
      <w:tr w:rsidR="00BF2807" w14:paraId="5A1852C8" w14:textId="77777777" w:rsidTr="00F24374">
        <w:trPr>
          <w:cnfStyle w:val="000000100000" w:firstRow="0" w:lastRow="0" w:firstColumn="0" w:lastColumn="0" w:oddVBand="0" w:evenVBand="0" w:oddHBand="1" w:evenHBand="0" w:firstRowFirstColumn="0" w:firstRowLastColumn="0" w:lastRowFirstColumn="0" w:lastRowLastColumn="0"/>
          <w:jc w:val="center"/>
          <w:trPrChange w:id="274" w:author="Khair Horani" w:date="2025-07-16T17:24:00Z" w16du:dateUtc="2025-07-16T14:24:00Z">
            <w:trPr>
              <w:jc w:val="center"/>
            </w:trPr>
          </w:trPrChange>
        </w:trPr>
        <w:tc>
          <w:tcPr>
            <w:cnfStyle w:val="001000000000" w:firstRow="0" w:lastRow="0" w:firstColumn="1" w:lastColumn="0" w:oddVBand="0" w:evenVBand="0" w:oddHBand="0" w:evenHBand="0" w:firstRowFirstColumn="0" w:firstRowLastColumn="0" w:lastRowFirstColumn="0" w:lastRowLastColumn="0"/>
            <w:tcW w:w="2879" w:type="dxa"/>
            <w:tcPrChange w:id="275" w:author="Khair Horani" w:date="2025-07-16T17:24:00Z" w16du:dateUtc="2025-07-16T14:24:00Z">
              <w:tcPr>
                <w:tcW w:w="2880" w:type="dxa"/>
              </w:tcPr>
            </w:tcPrChange>
          </w:tcPr>
          <w:p w14:paraId="23509611" w14:textId="77777777" w:rsidR="00BF2807" w:rsidRPr="00C52003" w:rsidRDefault="00BF2807" w:rsidP="008354A3">
            <w:pPr>
              <w:pStyle w:val="YES"/>
              <w:jc w:val="center"/>
              <w:cnfStyle w:val="001000100000" w:firstRow="0" w:lastRow="0" w:firstColumn="1" w:lastColumn="0" w:oddVBand="0" w:evenVBand="0" w:oddHBand="1" w:evenHBand="0" w:firstRowFirstColumn="0" w:firstRowLastColumn="0" w:lastRowFirstColumn="0" w:lastRowLastColumn="0"/>
              <w:rPr>
                <w:b w:val="0"/>
                <w:bCs w:val="0"/>
                <w:rtl/>
              </w:rPr>
            </w:pPr>
            <w:r w:rsidRPr="00C52003">
              <w:rPr>
                <w:rFonts w:hint="cs"/>
                <w:b w:val="0"/>
                <w:bCs w:val="0"/>
                <w:rtl/>
              </w:rPr>
              <w:t>رقم معرف حالة الاستخدام</w:t>
            </w:r>
          </w:p>
        </w:tc>
        <w:tc>
          <w:tcPr>
            <w:tcW w:w="6471" w:type="dxa"/>
            <w:gridSpan w:val="2"/>
            <w:tcPrChange w:id="276" w:author="Khair Horani" w:date="2025-07-16T17:24:00Z" w16du:dateUtc="2025-07-16T14:24:00Z">
              <w:tcPr>
                <w:tcW w:w="6470" w:type="dxa"/>
                <w:gridSpan w:val="2"/>
              </w:tcPr>
            </w:tcPrChange>
          </w:tcPr>
          <w:p w14:paraId="6599D8A0" w14:textId="66F3316E" w:rsidR="00BF2807" w:rsidRPr="00C52003" w:rsidRDefault="00BF2807"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t>UC-0</w:t>
            </w:r>
            <w:r w:rsidR="00E5794F">
              <w:t>5</w:t>
            </w:r>
          </w:p>
        </w:tc>
      </w:tr>
      <w:tr w:rsidR="00BF2807" w14:paraId="70B531E0" w14:textId="77777777" w:rsidTr="00F24374">
        <w:trPr>
          <w:jc w:val="center"/>
          <w:trPrChange w:id="277" w:author="Khair Horani" w:date="2025-07-16T17:24:00Z" w16du:dateUtc="2025-07-16T14:24:00Z">
            <w:trPr>
              <w:jc w:val="center"/>
            </w:trPr>
          </w:trPrChange>
        </w:trPr>
        <w:tc>
          <w:tcPr>
            <w:cnfStyle w:val="001000000000" w:firstRow="0" w:lastRow="0" w:firstColumn="1" w:lastColumn="0" w:oddVBand="0" w:evenVBand="0" w:oddHBand="0" w:evenHBand="0" w:firstRowFirstColumn="0" w:firstRowLastColumn="0" w:lastRowFirstColumn="0" w:lastRowLastColumn="0"/>
            <w:tcW w:w="2879" w:type="dxa"/>
            <w:tcPrChange w:id="278" w:author="Khair Horani" w:date="2025-07-16T17:24:00Z" w16du:dateUtc="2025-07-16T14:24:00Z">
              <w:tcPr>
                <w:tcW w:w="2880" w:type="dxa"/>
              </w:tcPr>
            </w:tcPrChange>
          </w:tcPr>
          <w:p w14:paraId="722CA8A2" w14:textId="77777777" w:rsidR="00BF2807" w:rsidRPr="00C52003" w:rsidRDefault="00BF2807" w:rsidP="008354A3">
            <w:pPr>
              <w:pStyle w:val="YES"/>
              <w:jc w:val="center"/>
              <w:rPr>
                <w:b w:val="0"/>
                <w:bCs w:val="0"/>
                <w:rtl/>
              </w:rPr>
            </w:pPr>
            <w:r w:rsidRPr="00C52003">
              <w:rPr>
                <w:rFonts w:hint="cs"/>
                <w:b w:val="0"/>
                <w:bCs w:val="0"/>
                <w:rtl/>
              </w:rPr>
              <w:t>وصف موجز</w:t>
            </w:r>
          </w:p>
        </w:tc>
        <w:tc>
          <w:tcPr>
            <w:tcW w:w="6471" w:type="dxa"/>
            <w:gridSpan w:val="2"/>
            <w:tcPrChange w:id="279" w:author="Khair Horani" w:date="2025-07-16T17:24:00Z" w16du:dateUtc="2025-07-16T14:24:00Z">
              <w:tcPr>
                <w:tcW w:w="6470" w:type="dxa"/>
                <w:gridSpan w:val="2"/>
              </w:tcPr>
            </w:tcPrChange>
          </w:tcPr>
          <w:p w14:paraId="364E30DC" w14:textId="3904561A" w:rsidR="00BF2807" w:rsidRPr="00C52003" w:rsidRDefault="00E5794F" w:rsidP="008354A3">
            <w:pPr>
              <w:pStyle w:val="YES"/>
              <w:jc w:val="center"/>
              <w:cnfStyle w:val="000000000000" w:firstRow="0" w:lastRow="0" w:firstColumn="0" w:lastColumn="0" w:oddVBand="0" w:evenVBand="0" w:oddHBand="0" w:evenHBand="0" w:firstRowFirstColumn="0" w:firstRowLastColumn="0" w:lastRowFirstColumn="0" w:lastRowLastColumn="0"/>
            </w:pPr>
            <w:r>
              <w:rPr>
                <w:rFonts w:hint="cs"/>
                <w:rtl/>
              </w:rPr>
              <w:t>يمكن للمواطن</w:t>
            </w:r>
            <w:r w:rsidR="001B1901">
              <w:rPr>
                <w:rFonts w:hint="cs"/>
                <w:rtl/>
              </w:rPr>
              <w:t xml:space="preserve"> تصفح </w:t>
            </w:r>
            <w:r w:rsidR="00D35E9A">
              <w:rPr>
                <w:rFonts w:hint="cs"/>
                <w:rtl/>
              </w:rPr>
              <w:t xml:space="preserve">الطلبات القريبة </w:t>
            </w:r>
            <w:r w:rsidR="00980142">
              <w:rPr>
                <w:rFonts w:hint="cs"/>
                <w:rtl/>
              </w:rPr>
              <w:t>منه ومتابعتها إن كانت تهمه</w:t>
            </w:r>
          </w:p>
        </w:tc>
      </w:tr>
      <w:tr w:rsidR="00BF2807" w14:paraId="41A4313D" w14:textId="77777777" w:rsidTr="00F24374">
        <w:trPr>
          <w:cnfStyle w:val="000000100000" w:firstRow="0" w:lastRow="0" w:firstColumn="0" w:lastColumn="0" w:oddVBand="0" w:evenVBand="0" w:oddHBand="1" w:evenHBand="0" w:firstRowFirstColumn="0" w:firstRowLastColumn="0" w:lastRowFirstColumn="0" w:lastRowLastColumn="0"/>
          <w:jc w:val="center"/>
          <w:trPrChange w:id="280" w:author="Khair Horani" w:date="2025-07-16T17:24:00Z" w16du:dateUtc="2025-07-16T14:24:00Z">
            <w:trPr>
              <w:jc w:val="center"/>
            </w:trPr>
          </w:trPrChange>
        </w:trPr>
        <w:tc>
          <w:tcPr>
            <w:cnfStyle w:val="001000000000" w:firstRow="0" w:lastRow="0" w:firstColumn="1" w:lastColumn="0" w:oddVBand="0" w:evenVBand="0" w:oddHBand="0" w:evenHBand="0" w:firstRowFirstColumn="0" w:firstRowLastColumn="0" w:lastRowFirstColumn="0" w:lastRowLastColumn="0"/>
            <w:tcW w:w="2879" w:type="dxa"/>
            <w:tcPrChange w:id="281" w:author="Khair Horani" w:date="2025-07-16T17:24:00Z" w16du:dateUtc="2025-07-16T14:24:00Z">
              <w:tcPr>
                <w:tcW w:w="2880" w:type="dxa"/>
              </w:tcPr>
            </w:tcPrChange>
          </w:tcPr>
          <w:p w14:paraId="724742ED" w14:textId="77777777" w:rsidR="00BF2807" w:rsidRPr="00C52003" w:rsidRDefault="00BF2807" w:rsidP="008354A3">
            <w:pPr>
              <w:pStyle w:val="YES"/>
              <w:jc w:val="center"/>
              <w:cnfStyle w:val="001000100000" w:firstRow="0" w:lastRow="0" w:firstColumn="1" w:lastColumn="0" w:oddVBand="0" w:evenVBand="0" w:oddHBand="1" w:evenHBand="0" w:firstRowFirstColumn="0" w:firstRowLastColumn="0" w:lastRowFirstColumn="0" w:lastRowLastColumn="0"/>
              <w:rPr>
                <w:b w:val="0"/>
                <w:bCs w:val="0"/>
                <w:rtl/>
              </w:rPr>
            </w:pPr>
            <w:r w:rsidRPr="00C52003">
              <w:rPr>
                <w:rFonts w:hint="cs"/>
                <w:b w:val="0"/>
                <w:bCs w:val="0"/>
                <w:rtl/>
              </w:rPr>
              <w:t>الفاعل الأولي</w:t>
            </w:r>
          </w:p>
        </w:tc>
        <w:tc>
          <w:tcPr>
            <w:tcW w:w="6471" w:type="dxa"/>
            <w:gridSpan w:val="2"/>
            <w:tcPrChange w:id="282" w:author="Khair Horani" w:date="2025-07-16T17:24:00Z" w16du:dateUtc="2025-07-16T14:24:00Z">
              <w:tcPr>
                <w:tcW w:w="6470" w:type="dxa"/>
                <w:gridSpan w:val="2"/>
              </w:tcPr>
            </w:tcPrChange>
          </w:tcPr>
          <w:p w14:paraId="32DF754F" w14:textId="77777777" w:rsidR="00BF2807" w:rsidRPr="00C52003" w:rsidRDefault="00BF2807"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BF2807" w14:paraId="24A2C27D" w14:textId="77777777" w:rsidTr="00F24374">
        <w:trPr>
          <w:jc w:val="center"/>
          <w:trPrChange w:id="283" w:author="Khair Horani" w:date="2025-07-16T17:24:00Z" w16du:dateUtc="2025-07-16T14:24:00Z">
            <w:trPr>
              <w:jc w:val="center"/>
            </w:trPr>
          </w:trPrChange>
        </w:trPr>
        <w:tc>
          <w:tcPr>
            <w:cnfStyle w:val="001000000000" w:firstRow="0" w:lastRow="0" w:firstColumn="1" w:lastColumn="0" w:oddVBand="0" w:evenVBand="0" w:oddHBand="0" w:evenHBand="0" w:firstRowFirstColumn="0" w:firstRowLastColumn="0" w:lastRowFirstColumn="0" w:lastRowLastColumn="0"/>
            <w:tcW w:w="2879" w:type="dxa"/>
            <w:tcPrChange w:id="284" w:author="Khair Horani" w:date="2025-07-16T17:24:00Z" w16du:dateUtc="2025-07-16T14:24:00Z">
              <w:tcPr>
                <w:tcW w:w="2880" w:type="dxa"/>
              </w:tcPr>
            </w:tcPrChange>
          </w:tcPr>
          <w:p w14:paraId="5301CD52" w14:textId="77777777" w:rsidR="00BF2807" w:rsidRPr="00C52003" w:rsidRDefault="00BF2807" w:rsidP="008354A3">
            <w:pPr>
              <w:pStyle w:val="YES"/>
              <w:jc w:val="center"/>
              <w:rPr>
                <w:b w:val="0"/>
                <w:bCs w:val="0"/>
                <w:rtl/>
              </w:rPr>
            </w:pPr>
            <w:r w:rsidRPr="00C52003">
              <w:rPr>
                <w:rFonts w:hint="cs"/>
                <w:b w:val="0"/>
                <w:bCs w:val="0"/>
                <w:rtl/>
              </w:rPr>
              <w:t>الفاعل الثانوي</w:t>
            </w:r>
          </w:p>
        </w:tc>
        <w:tc>
          <w:tcPr>
            <w:tcW w:w="6471" w:type="dxa"/>
            <w:gridSpan w:val="2"/>
            <w:tcPrChange w:id="285" w:author="Khair Horani" w:date="2025-07-16T17:24:00Z" w16du:dateUtc="2025-07-16T14:24:00Z">
              <w:tcPr>
                <w:tcW w:w="6470" w:type="dxa"/>
                <w:gridSpan w:val="2"/>
              </w:tcPr>
            </w:tcPrChange>
          </w:tcPr>
          <w:p w14:paraId="072EACAB" w14:textId="77777777" w:rsidR="00BF2807" w:rsidRPr="00C52003" w:rsidRDefault="00BF2807"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BF2807" w14:paraId="457AFE1B" w14:textId="77777777" w:rsidTr="00F24374">
        <w:trPr>
          <w:cnfStyle w:val="000000100000" w:firstRow="0" w:lastRow="0" w:firstColumn="0" w:lastColumn="0" w:oddVBand="0" w:evenVBand="0" w:oddHBand="1" w:evenHBand="0" w:firstRowFirstColumn="0" w:firstRowLastColumn="0" w:lastRowFirstColumn="0" w:lastRowLastColumn="0"/>
          <w:jc w:val="center"/>
          <w:trPrChange w:id="286" w:author="Khair Horani" w:date="2025-07-16T17:24:00Z" w16du:dateUtc="2025-07-16T14:24:00Z">
            <w:trPr>
              <w:jc w:val="center"/>
            </w:trPr>
          </w:trPrChange>
        </w:trPr>
        <w:tc>
          <w:tcPr>
            <w:cnfStyle w:val="001000000000" w:firstRow="0" w:lastRow="0" w:firstColumn="1" w:lastColumn="0" w:oddVBand="0" w:evenVBand="0" w:oddHBand="0" w:evenHBand="0" w:firstRowFirstColumn="0" w:firstRowLastColumn="0" w:lastRowFirstColumn="0" w:lastRowLastColumn="0"/>
            <w:tcW w:w="2879" w:type="dxa"/>
            <w:tcPrChange w:id="287" w:author="Khair Horani" w:date="2025-07-16T17:24:00Z" w16du:dateUtc="2025-07-16T14:24:00Z">
              <w:tcPr>
                <w:tcW w:w="2880" w:type="dxa"/>
              </w:tcPr>
            </w:tcPrChange>
          </w:tcPr>
          <w:p w14:paraId="130BE8E4" w14:textId="77777777" w:rsidR="00BF2807" w:rsidRPr="00C52003" w:rsidRDefault="00BF2807" w:rsidP="008354A3">
            <w:pPr>
              <w:pStyle w:val="YES"/>
              <w:jc w:val="center"/>
              <w:cnfStyle w:val="001000100000" w:firstRow="0" w:lastRow="0" w:firstColumn="1" w:lastColumn="0" w:oddVBand="0" w:evenVBand="0" w:oddHBand="1" w:evenHBand="0" w:firstRowFirstColumn="0" w:firstRowLastColumn="0" w:lastRowFirstColumn="0" w:lastRowLastColumn="0"/>
              <w:rPr>
                <w:b w:val="0"/>
                <w:bCs w:val="0"/>
                <w:rtl/>
              </w:rPr>
            </w:pPr>
            <w:r w:rsidRPr="00C52003">
              <w:rPr>
                <w:rFonts w:hint="cs"/>
                <w:b w:val="0"/>
                <w:bCs w:val="0"/>
                <w:rtl/>
              </w:rPr>
              <w:t>الشروط المسبقة</w:t>
            </w:r>
          </w:p>
        </w:tc>
        <w:tc>
          <w:tcPr>
            <w:tcW w:w="6471" w:type="dxa"/>
            <w:gridSpan w:val="2"/>
            <w:tcPrChange w:id="288" w:author="Khair Horani" w:date="2025-07-16T17:24:00Z" w16du:dateUtc="2025-07-16T14:24:00Z">
              <w:tcPr>
                <w:tcW w:w="6470" w:type="dxa"/>
                <w:gridSpan w:val="2"/>
              </w:tcPr>
            </w:tcPrChange>
          </w:tcPr>
          <w:p w14:paraId="4AF21E23" w14:textId="7AAD792E" w:rsidR="00BF2807" w:rsidRPr="00FD054A" w:rsidRDefault="00980142" w:rsidP="008354A3">
            <w:pPr>
              <w:pStyle w:val="YES"/>
              <w:jc w:val="center"/>
              <w:cnfStyle w:val="000000100000" w:firstRow="0" w:lastRow="0" w:firstColumn="0" w:lastColumn="0" w:oddVBand="0" w:evenVBand="0" w:oddHBand="1" w:evenHBand="0" w:firstRowFirstColumn="0" w:firstRowLastColumn="0" w:lastRowFirstColumn="0" w:lastRowLastColumn="0"/>
            </w:pPr>
            <w:r w:rsidRPr="00507310">
              <w:rPr>
                <w:rFonts w:cs="Times New Roman"/>
                <w:rtl/>
              </w:rPr>
              <w:t>أن يكون الزبون قام بتسجيل الدخول للموقع</w:t>
            </w:r>
            <w:r w:rsidR="00C911EB">
              <w:rPr>
                <w:rFonts w:cs="Times New Roman" w:hint="cs"/>
                <w:rtl/>
              </w:rPr>
              <w:t>.</w:t>
            </w:r>
          </w:p>
        </w:tc>
      </w:tr>
      <w:tr w:rsidR="009F2A93" w14:paraId="1724366B" w14:textId="77777777" w:rsidTr="00F24374">
        <w:trPr>
          <w:trHeight w:val="132"/>
          <w:jc w:val="center"/>
          <w:trPrChange w:id="289" w:author="Khair Horani" w:date="2025-07-16T17:24:00Z" w16du:dateUtc="2025-07-16T14:24:00Z">
            <w:trPr>
              <w:trHeight w:val="132"/>
              <w:jc w:val="center"/>
            </w:trPr>
          </w:trPrChange>
        </w:trPr>
        <w:tc>
          <w:tcPr>
            <w:cnfStyle w:val="001000000000" w:firstRow="0" w:lastRow="0" w:firstColumn="1" w:lastColumn="0" w:oddVBand="0" w:evenVBand="0" w:oddHBand="0" w:evenHBand="0" w:firstRowFirstColumn="0" w:firstRowLastColumn="0" w:lastRowFirstColumn="0" w:lastRowLastColumn="0"/>
            <w:tcW w:w="2879" w:type="dxa"/>
            <w:vMerge w:val="restart"/>
            <w:tcPrChange w:id="290" w:author="Khair Horani" w:date="2025-07-16T17:24:00Z" w16du:dateUtc="2025-07-16T14:24:00Z">
              <w:tcPr>
                <w:tcW w:w="2880" w:type="dxa"/>
                <w:vMerge w:val="restart"/>
              </w:tcPr>
            </w:tcPrChange>
          </w:tcPr>
          <w:p w14:paraId="1A732009" w14:textId="77777777" w:rsidR="009F2A93" w:rsidRPr="00C52003" w:rsidRDefault="009F2A93" w:rsidP="008354A3">
            <w:pPr>
              <w:pStyle w:val="YES"/>
              <w:jc w:val="center"/>
              <w:rPr>
                <w:b w:val="0"/>
                <w:bCs w:val="0"/>
                <w:rtl/>
              </w:rPr>
            </w:pPr>
            <w:r w:rsidRPr="00C52003">
              <w:rPr>
                <w:rFonts w:hint="cs"/>
                <w:b w:val="0"/>
                <w:bCs w:val="0"/>
                <w:rtl/>
              </w:rPr>
              <w:t>التدفق الرئيسي</w:t>
            </w:r>
          </w:p>
        </w:tc>
        <w:tc>
          <w:tcPr>
            <w:tcW w:w="3238" w:type="dxa"/>
            <w:shd w:val="clear" w:color="auto" w:fill="FFFFFF" w:themeFill="background1"/>
            <w:tcPrChange w:id="291" w:author="Khair Horani" w:date="2025-07-16T17:24:00Z" w16du:dateUtc="2025-07-16T14:24:00Z">
              <w:tcPr>
                <w:tcW w:w="3240" w:type="dxa"/>
                <w:shd w:val="clear" w:color="auto" w:fill="FFFFFF" w:themeFill="background1"/>
              </w:tcPr>
            </w:tcPrChange>
          </w:tcPr>
          <w:p w14:paraId="4DA0C506" w14:textId="77777777" w:rsidR="009F2A93" w:rsidRPr="00C52003" w:rsidRDefault="009F2A93"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3" w:type="dxa"/>
            <w:shd w:val="clear" w:color="auto" w:fill="FFFFFF" w:themeFill="background1"/>
            <w:tcPrChange w:id="292" w:author="Khair Horani" w:date="2025-07-16T17:24:00Z" w16du:dateUtc="2025-07-16T14:24:00Z">
              <w:tcPr>
                <w:tcW w:w="3230" w:type="dxa"/>
                <w:shd w:val="clear" w:color="auto" w:fill="FFFFFF" w:themeFill="background1"/>
              </w:tcPr>
            </w:tcPrChange>
          </w:tcPr>
          <w:p w14:paraId="2BB34329" w14:textId="77777777" w:rsidR="009F2A93" w:rsidRPr="00C52003" w:rsidRDefault="009F2A93"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9F2A93" w14:paraId="065D48F2" w14:textId="77777777" w:rsidTr="00F24374">
        <w:trPr>
          <w:cnfStyle w:val="000000100000" w:firstRow="0" w:lastRow="0" w:firstColumn="0" w:lastColumn="0" w:oddVBand="0" w:evenVBand="0" w:oddHBand="1" w:evenHBand="0" w:firstRowFirstColumn="0" w:firstRowLastColumn="0" w:lastRowFirstColumn="0" w:lastRowLastColumn="0"/>
          <w:trHeight w:val="269"/>
          <w:jc w:val="center"/>
          <w:trPrChange w:id="293" w:author="Khair Horani" w:date="2025-07-16T17:24:00Z" w16du:dateUtc="2025-07-16T14:24:00Z">
            <w:trPr>
              <w:trHeight w:val="269"/>
              <w:jc w:val="center"/>
            </w:trPr>
          </w:trPrChange>
        </w:trPr>
        <w:tc>
          <w:tcPr>
            <w:cnfStyle w:val="001000000000" w:firstRow="0" w:lastRow="0" w:firstColumn="1" w:lastColumn="0" w:oddVBand="0" w:evenVBand="0" w:oddHBand="0" w:evenHBand="0" w:firstRowFirstColumn="0" w:firstRowLastColumn="0" w:lastRowFirstColumn="0" w:lastRowLastColumn="0"/>
            <w:tcW w:w="2879" w:type="dxa"/>
            <w:vMerge/>
            <w:tcPrChange w:id="294" w:author="Khair Horani" w:date="2025-07-16T17:24:00Z" w16du:dateUtc="2025-07-16T14:24:00Z">
              <w:tcPr>
                <w:tcW w:w="2880" w:type="dxa"/>
                <w:vMerge/>
              </w:tcPr>
            </w:tcPrChange>
          </w:tcPr>
          <w:p w14:paraId="63485506" w14:textId="77777777" w:rsidR="009F2A93" w:rsidRPr="00C52003" w:rsidRDefault="009F2A93" w:rsidP="008354A3">
            <w:pPr>
              <w:pStyle w:val="YES"/>
              <w:jc w:val="center"/>
              <w:cnfStyle w:val="001000100000" w:firstRow="0" w:lastRow="0" w:firstColumn="1" w:lastColumn="0" w:oddVBand="0" w:evenVBand="0" w:oddHBand="1" w:evenHBand="0" w:firstRowFirstColumn="0" w:firstRowLastColumn="0" w:lastRowFirstColumn="0" w:lastRowLastColumn="0"/>
              <w:rPr>
                <w:rtl/>
              </w:rPr>
            </w:pPr>
          </w:p>
        </w:tc>
        <w:tc>
          <w:tcPr>
            <w:tcW w:w="3238" w:type="dxa"/>
            <w:shd w:val="clear" w:color="auto" w:fill="FFFFFF" w:themeFill="background1"/>
            <w:tcPrChange w:id="295" w:author="Khair Horani" w:date="2025-07-16T17:24:00Z" w16du:dateUtc="2025-07-16T14:24:00Z">
              <w:tcPr>
                <w:tcW w:w="3235" w:type="dxa"/>
                <w:shd w:val="clear" w:color="auto" w:fill="FFFFFF" w:themeFill="background1"/>
              </w:tcPr>
            </w:tcPrChange>
          </w:tcPr>
          <w:p w14:paraId="586432CC" w14:textId="77777777" w:rsidR="009F2A93" w:rsidRPr="00C52003" w:rsidRDefault="009F2A93"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المستخدم بتصفح الطلبات العامة القريبة منه</w:t>
            </w:r>
          </w:p>
        </w:tc>
        <w:tc>
          <w:tcPr>
            <w:tcW w:w="3233" w:type="dxa"/>
            <w:shd w:val="clear" w:color="auto" w:fill="FFFFFF" w:themeFill="background1"/>
            <w:tcPrChange w:id="296" w:author="Khair Horani" w:date="2025-07-16T17:24:00Z" w16du:dateUtc="2025-07-16T14:24:00Z">
              <w:tcPr>
                <w:tcW w:w="3235" w:type="dxa"/>
                <w:shd w:val="clear" w:color="auto" w:fill="FFFFFF" w:themeFill="background1"/>
              </w:tcPr>
            </w:tcPrChange>
          </w:tcPr>
          <w:p w14:paraId="4436D384" w14:textId="4435A0BC" w:rsidR="009F2A93" w:rsidRPr="008C1CA6" w:rsidRDefault="009F2A93" w:rsidP="008354A3">
            <w:pPr>
              <w:pStyle w:val="YES"/>
              <w:cnfStyle w:val="000000100000" w:firstRow="0" w:lastRow="0" w:firstColumn="0" w:lastColumn="0" w:oddVBand="0" w:evenVBand="0" w:oddHBand="1" w:evenHBand="0" w:firstRowFirstColumn="0" w:firstRowLastColumn="0" w:lastRowFirstColumn="0" w:lastRowLastColumn="0"/>
              <w:rPr>
                <w:rtl/>
              </w:rPr>
            </w:pPr>
            <w:r>
              <w:rPr>
                <w:rFonts w:cs="Times New Roman"/>
                <w:rtl/>
              </w:rPr>
              <w:t>يقوم النظام ب</w:t>
            </w:r>
            <w:r>
              <w:rPr>
                <w:rFonts w:cs="Times New Roman" w:hint="cs"/>
                <w:rtl/>
              </w:rPr>
              <w:t>عرض الطلبات العامة للمستخدم</w:t>
            </w:r>
          </w:p>
        </w:tc>
      </w:tr>
      <w:tr w:rsidR="009F2A93" w14:paraId="7F0402DC" w14:textId="77777777" w:rsidTr="00F24374">
        <w:trPr>
          <w:trHeight w:val="269"/>
          <w:jc w:val="center"/>
          <w:trPrChange w:id="297" w:author="Khair Horani" w:date="2025-07-16T17:24:00Z" w16du:dateUtc="2025-07-16T14:24:00Z">
            <w:trPr>
              <w:trHeight w:val="269"/>
              <w:jc w:val="center"/>
            </w:trPr>
          </w:trPrChange>
        </w:trPr>
        <w:tc>
          <w:tcPr>
            <w:cnfStyle w:val="001000000000" w:firstRow="0" w:lastRow="0" w:firstColumn="1" w:lastColumn="0" w:oddVBand="0" w:evenVBand="0" w:oddHBand="0" w:evenHBand="0" w:firstRowFirstColumn="0" w:firstRowLastColumn="0" w:lastRowFirstColumn="0" w:lastRowLastColumn="0"/>
            <w:tcW w:w="2879" w:type="dxa"/>
            <w:vMerge/>
            <w:tcPrChange w:id="298" w:author="Khair Horani" w:date="2025-07-16T17:24:00Z" w16du:dateUtc="2025-07-16T14:24:00Z">
              <w:tcPr>
                <w:tcW w:w="2880" w:type="dxa"/>
                <w:vMerge/>
              </w:tcPr>
            </w:tcPrChange>
          </w:tcPr>
          <w:p w14:paraId="3ABB2F23" w14:textId="77777777" w:rsidR="009F2A93" w:rsidRPr="00C52003" w:rsidRDefault="009F2A93" w:rsidP="008354A3">
            <w:pPr>
              <w:pStyle w:val="YES"/>
              <w:jc w:val="center"/>
              <w:rPr>
                <w:rtl/>
              </w:rPr>
            </w:pPr>
          </w:p>
        </w:tc>
        <w:tc>
          <w:tcPr>
            <w:tcW w:w="3238" w:type="dxa"/>
            <w:shd w:val="clear" w:color="auto" w:fill="FFFFFF" w:themeFill="background1"/>
            <w:tcPrChange w:id="299" w:author="Khair Horani" w:date="2025-07-16T17:24:00Z" w16du:dateUtc="2025-07-16T14:24:00Z">
              <w:tcPr>
                <w:tcW w:w="3235" w:type="dxa"/>
                <w:shd w:val="clear" w:color="auto" w:fill="FFFFFF" w:themeFill="background1"/>
              </w:tcPr>
            </w:tcPrChange>
          </w:tcPr>
          <w:p w14:paraId="2180F6FC" w14:textId="5CA22335" w:rsidR="009F2A93" w:rsidRDefault="009F2A93"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المستخدم بمتابه الطلبات التي </w:t>
            </w:r>
            <w:r w:rsidR="002235F6">
              <w:rPr>
                <w:rFonts w:hint="cs"/>
                <w:rtl/>
              </w:rPr>
              <w:t>تهمه اكتمالها</w:t>
            </w:r>
          </w:p>
        </w:tc>
        <w:tc>
          <w:tcPr>
            <w:tcW w:w="3233" w:type="dxa"/>
            <w:shd w:val="clear" w:color="auto" w:fill="FFFFFF" w:themeFill="background1"/>
            <w:tcPrChange w:id="300" w:author="Khair Horani" w:date="2025-07-16T17:24:00Z" w16du:dateUtc="2025-07-16T14:24:00Z">
              <w:tcPr>
                <w:tcW w:w="3235" w:type="dxa"/>
                <w:shd w:val="clear" w:color="auto" w:fill="FFFFFF" w:themeFill="background1"/>
              </w:tcPr>
            </w:tcPrChange>
          </w:tcPr>
          <w:p w14:paraId="3A0C2569" w14:textId="6F637469" w:rsidR="009F2A93" w:rsidRDefault="002235F6"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النظام بزيادة عدد المتابعين للطلب وايصال </w:t>
            </w:r>
            <w:r w:rsidR="00A54B4E">
              <w:rPr>
                <w:rFonts w:hint="cs"/>
                <w:rtl/>
              </w:rPr>
              <w:t>له اشعارات بحالتها</w:t>
            </w:r>
          </w:p>
        </w:tc>
      </w:tr>
      <w:tr w:rsidR="009F2A93" w14:paraId="60C7DFF8" w14:textId="77777777" w:rsidTr="00F24374">
        <w:trPr>
          <w:cnfStyle w:val="000000100000" w:firstRow="0" w:lastRow="0" w:firstColumn="0" w:lastColumn="0" w:oddVBand="0" w:evenVBand="0" w:oddHBand="1" w:evenHBand="0" w:firstRowFirstColumn="0" w:firstRowLastColumn="0" w:lastRowFirstColumn="0" w:lastRowLastColumn="0"/>
          <w:jc w:val="center"/>
          <w:trPrChange w:id="301" w:author="Khair Horani" w:date="2025-07-16T17:24:00Z" w16du:dateUtc="2025-07-16T14:24:00Z">
            <w:trPr>
              <w:jc w:val="center"/>
            </w:trPr>
          </w:trPrChange>
        </w:trPr>
        <w:tc>
          <w:tcPr>
            <w:cnfStyle w:val="001000000000" w:firstRow="0" w:lastRow="0" w:firstColumn="1" w:lastColumn="0" w:oddVBand="0" w:evenVBand="0" w:oddHBand="0" w:evenHBand="0" w:firstRowFirstColumn="0" w:firstRowLastColumn="0" w:lastRowFirstColumn="0" w:lastRowLastColumn="0"/>
            <w:tcW w:w="2879" w:type="dxa"/>
            <w:tcPrChange w:id="302" w:author="Khair Horani" w:date="2025-07-16T17:24:00Z" w16du:dateUtc="2025-07-16T14:24:00Z">
              <w:tcPr>
                <w:tcW w:w="2880" w:type="dxa"/>
              </w:tcPr>
            </w:tcPrChange>
          </w:tcPr>
          <w:p w14:paraId="43C42529" w14:textId="77777777" w:rsidR="00BF2807" w:rsidRPr="00C52003" w:rsidRDefault="00BF2807" w:rsidP="008354A3">
            <w:pPr>
              <w:pStyle w:val="YES"/>
              <w:jc w:val="center"/>
              <w:cnfStyle w:val="001000100000" w:firstRow="0" w:lastRow="0" w:firstColumn="1" w:lastColumn="0" w:oddVBand="0" w:evenVBand="0" w:oddHBand="1" w:evenHBand="0" w:firstRowFirstColumn="0" w:firstRowLastColumn="0" w:lastRowFirstColumn="0" w:lastRowLastColumn="0"/>
              <w:rPr>
                <w:b w:val="0"/>
                <w:bCs w:val="0"/>
                <w:rtl/>
              </w:rPr>
            </w:pPr>
            <w:r w:rsidRPr="00C52003">
              <w:rPr>
                <w:rFonts w:hint="cs"/>
                <w:b w:val="0"/>
                <w:bCs w:val="0"/>
                <w:rtl/>
              </w:rPr>
              <w:t>الشروط اللاحقة</w:t>
            </w:r>
          </w:p>
        </w:tc>
        <w:tc>
          <w:tcPr>
            <w:tcW w:w="6471" w:type="dxa"/>
            <w:gridSpan w:val="2"/>
            <w:tcPrChange w:id="303" w:author="Khair Horani" w:date="2025-07-16T17:24:00Z" w16du:dateUtc="2025-07-16T14:24:00Z">
              <w:tcPr>
                <w:tcW w:w="6470" w:type="dxa"/>
                <w:gridSpan w:val="2"/>
              </w:tcPr>
            </w:tcPrChange>
          </w:tcPr>
          <w:p w14:paraId="56D2670A" w14:textId="7C5BAB99" w:rsidR="00BF2807" w:rsidRPr="00536166" w:rsidRDefault="00BF2807"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536166">
              <w:rPr>
                <w:rFonts w:cs="Times New Roman"/>
                <w:rtl/>
              </w:rPr>
              <w:t>في حال نجاح العملية تستطيع ال</w:t>
            </w:r>
            <w:r w:rsidR="00A54B4E">
              <w:rPr>
                <w:rFonts w:cs="Times New Roman" w:hint="cs"/>
                <w:rtl/>
              </w:rPr>
              <w:t>مؤسسة رؤية ان الطلب يزيد الاهتمام عليه</w:t>
            </w:r>
          </w:p>
        </w:tc>
      </w:tr>
      <w:tr w:rsidR="009F2A93" w14:paraId="21B49462" w14:textId="77777777" w:rsidTr="00F24374">
        <w:trPr>
          <w:jc w:val="center"/>
          <w:trPrChange w:id="304" w:author="Khair Horani" w:date="2025-07-16T17:24:00Z" w16du:dateUtc="2025-07-16T14:24:00Z">
            <w:trPr>
              <w:jc w:val="center"/>
            </w:trPr>
          </w:trPrChange>
        </w:trPr>
        <w:tc>
          <w:tcPr>
            <w:cnfStyle w:val="001000000000" w:firstRow="0" w:lastRow="0" w:firstColumn="1" w:lastColumn="0" w:oddVBand="0" w:evenVBand="0" w:oddHBand="0" w:evenHBand="0" w:firstRowFirstColumn="0" w:firstRowLastColumn="0" w:lastRowFirstColumn="0" w:lastRowLastColumn="0"/>
            <w:tcW w:w="2879" w:type="dxa"/>
            <w:tcPrChange w:id="305" w:author="Khair Horani" w:date="2025-07-16T17:24:00Z" w16du:dateUtc="2025-07-16T14:24:00Z">
              <w:tcPr>
                <w:tcW w:w="2880" w:type="dxa"/>
              </w:tcPr>
            </w:tcPrChange>
          </w:tcPr>
          <w:p w14:paraId="6EE8182A" w14:textId="77777777" w:rsidR="00BF2807" w:rsidRPr="00C52003" w:rsidRDefault="00BF2807" w:rsidP="008354A3">
            <w:pPr>
              <w:pStyle w:val="YES"/>
              <w:jc w:val="center"/>
              <w:rPr>
                <w:b w:val="0"/>
                <w:bCs w:val="0"/>
                <w:rtl/>
              </w:rPr>
            </w:pPr>
            <w:r w:rsidRPr="00C52003">
              <w:rPr>
                <w:rFonts w:hint="cs"/>
                <w:b w:val="0"/>
                <w:bCs w:val="0"/>
                <w:rtl/>
              </w:rPr>
              <w:t>التدفقات البديلة</w:t>
            </w:r>
          </w:p>
        </w:tc>
        <w:tc>
          <w:tcPr>
            <w:tcW w:w="6471" w:type="dxa"/>
            <w:gridSpan w:val="2"/>
            <w:tcPrChange w:id="306" w:author="Khair Horani" w:date="2025-07-16T17:24:00Z" w16du:dateUtc="2025-07-16T14:24:00Z">
              <w:tcPr>
                <w:tcW w:w="6470" w:type="dxa"/>
                <w:gridSpan w:val="2"/>
              </w:tcPr>
            </w:tcPrChange>
          </w:tcPr>
          <w:p w14:paraId="58F3F2C0" w14:textId="63D301B1" w:rsidR="00BF2807" w:rsidRPr="00F4792E" w:rsidRDefault="00BF2807" w:rsidP="00C34F92">
            <w:pPr>
              <w:pStyle w:val="YES"/>
              <w:keepNext/>
              <w:cnfStyle w:val="000000000000" w:firstRow="0" w:lastRow="0" w:firstColumn="0" w:lastColumn="0" w:oddVBand="0" w:evenVBand="0" w:oddHBand="0" w:evenHBand="0" w:firstRowFirstColumn="0" w:firstRowLastColumn="0" w:lastRowFirstColumn="0" w:lastRowLastColumn="0"/>
              <w:rPr>
                <w:rFonts w:cs="Times New Roman"/>
                <w:rtl/>
              </w:rPr>
            </w:pPr>
          </w:p>
        </w:tc>
      </w:tr>
    </w:tbl>
    <w:p w14:paraId="3C881A68" w14:textId="2BDE14D9" w:rsidR="00BF2807" w:rsidDel="00F24374" w:rsidRDefault="00F24374" w:rsidP="00C34F92">
      <w:pPr>
        <w:pStyle w:val="Caption"/>
        <w:rPr>
          <w:del w:id="307" w:author="Khair Horani" w:date="2025-07-16T17:19:00Z" w16du:dateUtc="2025-07-16T14:19:00Z"/>
          <w:rtl/>
        </w:rPr>
      </w:pPr>
      <w:ins w:id="308" w:author="Khair Horani" w:date="2025-07-16T17:25:00Z" w16du:dateUtc="2025-07-16T14:25:00Z">
        <w:r>
          <w:rPr>
            <w:rFonts w:hint="cs"/>
            <w:rtl/>
          </w:rPr>
          <w:t>ال</w:t>
        </w:r>
      </w:ins>
      <w:del w:id="309" w:author="Khair Horani" w:date="2025-07-16T17:19:00Z" w16du:dateUtc="2025-07-16T14:19:00Z">
        <w:r w:rsidR="00C34F92" w:rsidDel="00F24374">
          <w:rPr>
            <w:rtl/>
          </w:rPr>
          <w:delText xml:space="preserve">الجدول </w:delText>
        </w:r>
        <w:r w:rsidR="00C34F92" w:rsidDel="00F24374">
          <w:rPr>
            <w:rFonts w:hint="cs"/>
            <w:rtl/>
          </w:rPr>
          <w:delText>3-5</w:delText>
        </w:r>
      </w:del>
    </w:p>
    <w:p w14:paraId="63CFE818" w14:textId="053233D5" w:rsidR="00BF2807" w:rsidRDefault="00F2549E" w:rsidP="0008014B">
      <w:pPr>
        <w:pStyle w:val="YES"/>
        <w:numPr>
          <w:ilvl w:val="0"/>
          <w:numId w:val="7"/>
        </w:numPr>
        <w:rPr>
          <w:lang w:bidi="ar-SA"/>
        </w:rPr>
      </w:pPr>
      <w:r>
        <w:rPr>
          <w:rFonts w:hint="cs"/>
          <w:rtl/>
          <w:lang w:bidi="ar-SA"/>
        </w:rPr>
        <w:t>تقديم</w:t>
      </w:r>
      <w:ins w:id="310" w:author="Khair Horani" w:date="2025-07-16T17:25:00Z" w16du:dateUtc="2025-07-16T14:25:00Z">
        <w:r w:rsidR="00F24374">
          <w:rPr>
            <w:rFonts w:hint="cs"/>
            <w:rtl/>
            <w:lang w:bidi="ar-SA"/>
          </w:rPr>
          <w:t xml:space="preserve"> على</w:t>
        </w:r>
      </w:ins>
      <w:r>
        <w:rPr>
          <w:rFonts w:hint="cs"/>
          <w:rtl/>
          <w:lang w:bidi="ar-SA"/>
        </w:rPr>
        <w:t xml:space="preserve"> </w:t>
      </w:r>
      <w:r w:rsidR="00A00AFA">
        <w:rPr>
          <w:rFonts w:hint="cs"/>
          <w:rtl/>
          <w:lang w:bidi="ar-SA"/>
        </w:rPr>
        <w:t>شكوى</w:t>
      </w:r>
      <w:r>
        <w:rPr>
          <w:rFonts w:hint="cs"/>
          <w:rtl/>
          <w:lang w:bidi="ar-SA"/>
        </w:rPr>
        <w:t xml:space="preserve"> للإدارة</w:t>
      </w:r>
      <w:r w:rsidR="00F33D0A">
        <w:rPr>
          <w:rFonts w:hint="cs"/>
          <w:rtl/>
        </w:rPr>
        <w:t xml:space="preserve"> </w:t>
      </w:r>
      <w:r w:rsidR="00F33D0A">
        <w:rPr>
          <w:rtl/>
        </w:rPr>
        <w:t>–</w:t>
      </w:r>
      <w:r w:rsidR="00F33D0A">
        <w:rPr>
          <w:rFonts w:hint="cs"/>
          <w:rtl/>
        </w:rPr>
        <w:t xml:space="preserve"> </w:t>
      </w:r>
      <w:r w:rsidR="00F33D0A">
        <w:t>Make a Complaint</w:t>
      </w:r>
      <w:r>
        <w:rPr>
          <w:rFonts w:hint="cs"/>
          <w:rtl/>
          <w:lang w:bidi="ar-SA"/>
        </w:rPr>
        <w:t>:</w:t>
      </w:r>
    </w:p>
    <w:p w14:paraId="1380E30C" w14:textId="30353205" w:rsidR="00F24374" w:rsidRDefault="00F24374">
      <w:pPr>
        <w:pStyle w:val="Caption"/>
        <w:keepNext/>
        <w:rPr>
          <w:ins w:id="311" w:author="Khair Horani" w:date="2025-07-16T17:24:00Z" w16du:dateUtc="2025-07-16T14:24:00Z"/>
        </w:rPr>
        <w:pPrChange w:id="312" w:author="Khair Horani" w:date="2025-07-16T17:24:00Z" w16du:dateUtc="2025-07-16T14:24:00Z">
          <w:pPr/>
        </w:pPrChange>
      </w:pPr>
      <w:ins w:id="313" w:author="Khair Horani" w:date="2025-07-16T17:24:00Z" w16du:dateUtc="2025-07-16T14:24:00Z">
        <w:r>
          <w:rPr>
            <w:rtl/>
          </w:rPr>
          <w:t xml:space="preserve">جدول </w:t>
        </w:r>
        <w:r>
          <w:rPr>
            <w:rFonts w:hint="cs"/>
            <w:rtl/>
          </w:rPr>
          <w:t>3-6:</w:t>
        </w:r>
        <w:r w:rsidRPr="00F24374">
          <w:rPr>
            <w:rFonts w:hint="cs"/>
            <w:rtl/>
          </w:rPr>
          <w:t xml:space="preserve"> </w:t>
        </w:r>
        <w:r>
          <w:rPr>
            <w:rFonts w:hint="cs"/>
            <w:rtl/>
          </w:rPr>
          <w:t>تفاصيل حالة الاستخدام ل</w:t>
        </w:r>
      </w:ins>
      <w:ins w:id="314" w:author="Khair Horani" w:date="2025-07-16T17:25:00Z" w16du:dateUtc="2025-07-16T14:25:00Z">
        <w:r>
          <w:rPr>
            <w:rFonts w:hint="cs"/>
            <w:rtl/>
          </w:rPr>
          <w:t>لتقديم على شكوى لللإدارة</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330"/>
        <w:gridCol w:w="3140"/>
      </w:tblGrid>
      <w:tr w:rsidR="00F2549E" w14:paraId="6BA43205"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05DC4512" w14:textId="77777777" w:rsidR="00F2549E" w:rsidRPr="00C52003" w:rsidRDefault="00F2549E"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6E52701E" w14:textId="6485825D" w:rsidR="00F2549E" w:rsidRPr="00C52003" w:rsidRDefault="00A54B4E"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cs="Times New Roman" w:hint="cs"/>
                <w:b w:val="0"/>
                <w:bCs w:val="0"/>
                <w:rtl/>
              </w:rPr>
              <w:t>تقديم شكوى</w:t>
            </w:r>
            <w:ins w:id="315" w:author="Khair Horani" w:date="2025-07-16T17:25:00Z" w16du:dateUtc="2025-07-16T14:25:00Z">
              <w:r w:rsidR="00F24374">
                <w:rPr>
                  <w:rFonts w:cs="Times New Roman" w:hint="cs"/>
                  <w:b w:val="0"/>
                  <w:bCs w:val="0"/>
                  <w:rtl/>
                </w:rPr>
                <w:t xml:space="preserve"> للإدارة</w:t>
              </w:r>
            </w:ins>
            <w:r w:rsidR="00F2549E">
              <w:rPr>
                <w:rFonts w:cs="Times New Roman" w:hint="cs"/>
                <w:b w:val="0"/>
                <w:bCs w:val="0"/>
                <w:rtl/>
              </w:rPr>
              <w:t xml:space="preserve"> </w:t>
            </w:r>
            <w:r>
              <w:rPr>
                <w:rFonts w:cs="Times New Roman"/>
                <w:b w:val="0"/>
                <w:bCs w:val="0"/>
                <w:rtl/>
              </w:rPr>
              <w:t>–</w:t>
            </w:r>
            <w:r w:rsidR="00F2549E">
              <w:rPr>
                <w:rFonts w:cs="Times New Roman" w:hint="cs"/>
                <w:b w:val="0"/>
                <w:bCs w:val="0"/>
                <w:rtl/>
              </w:rPr>
              <w:t xml:space="preserve"> </w:t>
            </w:r>
            <w:r>
              <w:rPr>
                <w:rFonts w:cs="Times New Roman"/>
                <w:b w:val="0"/>
                <w:bCs w:val="0"/>
              </w:rPr>
              <w:t>Make a Complaint</w:t>
            </w:r>
          </w:p>
        </w:tc>
      </w:tr>
      <w:tr w:rsidR="00F2549E" w14:paraId="1CCC62AC"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51FE53A" w14:textId="77777777" w:rsidR="00F2549E" w:rsidRPr="00C52003" w:rsidRDefault="00F2549E"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03A99BD8" w14:textId="5FD09A0F" w:rsidR="00F2549E" w:rsidRPr="00C52003" w:rsidRDefault="00F2549E"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t>UC-0</w:t>
            </w:r>
            <w:r w:rsidR="00A54B4E">
              <w:t>6</w:t>
            </w:r>
          </w:p>
        </w:tc>
      </w:tr>
      <w:tr w:rsidR="00F2549E" w14:paraId="1D3964FE"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7F2129C" w14:textId="77777777" w:rsidR="00F2549E" w:rsidRPr="00C52003" w:rsidRDefault="00F2549E" w:rsidP="008354A3">
            <w:pPr>
              <w:pStyle w:val="YES"/>
              <w:jc w:val="center"/>
              <w:rPr>
                <w:b w:val="0"/>
                <w:bCs w:val="0"/>
                <w:rtl/>
              </w:rPr>
            </w:pPr>
            <w:r w:rsidRPr="00C52003">
              <w:rPr>
                <w:rFonts w:hint="cs"/>
                <w:b w:val="0"/>
                <w:bCs w:val="0"/>
                <w:rtl/>
              </w:rPr>
              <w:t>وصف موجز</w:t>
            </w:r>
          </w:p>
        </w:tc>
        <w:tc>
          <w:tcPr>
            <w:tcW w:w="6470" w:type="dxa"/>
            <w:gridSpan w:val="2"/>
          </w:tcPr>
          <w:p w14:paraId="4CC0D85E" w14:textId="7271614D" w:rsidR="00F2549E" w:rsidRPr="00C52003" w:rsidRDefault="00A54B4E" w:rsidP="008354A3">
            <w:pPr>
              <w:pStyle w:val="YES"/>
              <w:jc w:val="center"/>
              <w:cnfStyle w:val="000000000000" w:firstRow="0" w:lastRow="0" w:firstColumn="0" w:lastColumn="0" w:oddVBand="0" w:evenVBand="0" w:oddHBand="0" w:evenHBand="0" w:firstRowFirstColumn="0" w:firstRowLastColumn="0" w:lastRowFirstColumn="0" w:lastRowLastColumn="0"/>
            </w:pPr>
            <w:r>
              <w:rPr>
                <w:rFonts w:hint="cs"/>
                <w:rtl/>
              </w:rPr>
              <w:t>يمكن للمواطن تق</w:t>
            </w:r>
            <w:r w:rsidR="00AF143A">
              <w:rPr>
                <w:rFonts w:hint="cs"/>
                <w:rtl/>
              </w:rPr>
              <w:t>ديم شكوى للإدارة اذا وا</w:t>
            </w:r>
            <w:r w:rsidR="00B9356A">
              <w:rPr>
                <w:rFonts w:hint="cs"/>
                <w:rtl/>
              </w:rPr>
              <w:t>جهته مشكلة في الطلب</w:t>
            </w:r>
          </w:p>
        </w:tc>
      </w:tr>
      <w:tr w:rsidR="00F2549E" w14:paraId="4F24636E"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DE42BC1" w14:textId="77777777" w:rsidR="00F2549E" w:rsidRPr="00C52003" w:rsidRDefault="00F2549E" w:rsidP="008354A3">
            <w:pPr>
              <w:pStyle w:val="YES"/>
              <w:jc w:val="center"/>
              <w:rPr>
                <w:b w:val="0"/>
                <w:bCs w:val="0"/>
                <w:rtl/>
              </w:rPr>
            </w:pPr>
            <w:r w:rsidRPr="00C52003">
              <w:rPr>
                <w:rFonts w:hint="cs"/>
                <w:b w:val="0"/>
                <w:bCs w:val="0"/>
                <w:rtl/>
              </w:rPr>
              <w:t>الفاعل الأولي</w:t>
            </w:r>
          </w:p>
        </w:tc>
        <w:tc>
          <w:tcPr>
            <w:tcW w:w="6470" w:type="dxa"/>
            <w:gridSpan w:val="2"/>
          </w:tcPr>
          <w:p w14:paraId="756F6FE4" w14:textId="77777777" w:rsidR="00F2549E" w:rsidRPr="00C52003" w:rsidRDefault="00F2549E"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الزبون</w:t>
            </w:r>
          </w:p>
        </w:tc>
      </w:tr>
      <w:tr w:rsidR="00F2549E" w14:paraId="121EB9C7"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4207587D" w14:textId="77777777" w:rsidR="00F2549E" w:rsidRPr="00C52003" w:rsidRDefault="00F2549E" w:rsidP="008354A3">
            <w:pPr>
              <w:pStyle w:val="YES"/>
              <w:jc w:val="center"/>
              <w:rPr>
                <w:b w:val="0"/>
                <w:bCs w:val="0"/>
                <w:rtl/>
              </w:rPr>
            </w:pPr>
            <w:r w:rsidRPr="00C52003">
              <w:rPr>
                <w:rFonts w:hint="cs"/>
                <w:b w:val="0"/>
                <w:bCs w:val="0"/>
                <w:rtl/>
              </w:rPr>
              <w:t>الفاعل الثانوي</w:t>
            </w:r>
          </w:p>
        </w:tc>
        <w:tc>
          <w:tcPr>
            <w:tcW w:w="6470" w:type="dxa"/>
            <w:gridSpan w:val="2"/>
          </w:tcPr>
          <w:p w14:paraId="2EDA91F9" w14:textId="77777777" w:rsidR="00F2549E" w:rsidRPr="00C52003" w:rsidRDefault="00F2549E"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F2549E" w14:paraId="392B6032"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FC9C33C" w14:textId="77777777" w:rsidR="00F2549E" w:rsidRPr="00C52003" w:rsidRDefault="00F2549E" w:rsidP="008354A3">
            <w:pPr>
              <w:pStyle w:val="YES"/>
              <w:jc w:val="center"/>
              <w:rPr>
                <w:b w:val="0"/>
                <w:bCs w:val="0"/>
                <w:rtl/>
              </w:rPr>
            </w:pPr>
            <w:r w:rsidRPr="00C52003">
              <w:rPr>
                <w:rFonts w:hint="cs"/>
                <w:b w:val="0"/>
                <w:bCs w:val="0"/>
                <w:rtl/>
              </w:rPr>
              <w:t>الشروط المسبقة</w:t>
            </w:r>
          </w:p>
        </w:tc>
        <w:tc>
          <w:tcPr>
            <w:tcW w:w="6470" w:type="dxa"/>
            <w:gridSpan w:val="2"/>
          </w:tcPr>
          <w:p w14:paraId="3A53BAA0" w14:textId="3B295005" w:rsidR="00F2549E" w:rsidRPr="00FD054A" w:rsidRDefault="00F2549E"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FD054A">
              <w:rPr>
                <w:rFonts w:cs="Times New Roman"/>
                <w:rtl/>
              </w:rPr>
              <w:t xml:space="preserve">أن يكون المستخدم </w:t>
            </w:r>
            <w:r w:rsidR="00B9356A">
              <w:rPr>
                <w:rFonts w:cs="Times New Roman" w:hint="cs"/>
                <w:rtl/>
              </w:rPr>
              <w:t>قام بتقديم طلب بشكل مسبق</w:t>
            </w:r>
          </w:p>
        </w:tc>
      </w:tr>
      <w:tr w:rsidR="00F2549E" w14:paraId="26C82704" w14:textId="77777777" w:rsidTr="00E25E37">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5016305C" w14:textId="77777777" w:rsidR="00F2549E" w:rsidRPr="00C52003" w:rsidRDefault="00F2549E" w:rsidP="008354A3">
            <w:pPr>
              <w:pStyle w:val="YES"/>
              <w:jc w:val="center"/>
              <w:rPr>
                <w:b w:val="0"/>
                <w:bCs w:val="0"/>
                <w:rtl/>
              </w:rPr>
            </w:pPr>
            <w:r w:rsidRPr="00C52003">
              <w:rPr>
                <w:rFonts w:hint="cs"/>
                <w:b w:val="0"/>
                <w:bCs w:val="0"/>
                <w:rtl/>
              </w:rPr>
              <w:t>التدفق الرئيسي</w:t>
            </w:r>
          </w:p>
        </w:tc>
        <w:tc>
          <w:tcPr>
            <w:tcW w:w="3330" w:type="dxa"/>
            <w:shd w:val="clear" w:color="auto" w:fill="FFFFFF" w:themeFill="background1"/>
          </w:tcPr>
          <w:p w14:paraId="7E4A1D39" w14:textId="77777777" w:rsidR="00F2549E" w:rsidRPr="00C52003" w:rsidRDefault="00F2549E"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140" w:type="dxa"/>
            <w:shd w:val="clear" w:color="auto" w:fill="FFFFFF" w:themeFill="background1"/>
          </w:tcPr>
          <w:p w14:paraId="7C5011CF" w14:textId="77777777" w:rsidR="00F2549E" w:rsidRPr="00C52003" w:rsidRDefault="00F2549E"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E25E37" w14:paraId="123955E8" w14:textId="77777777" w:rsidTr="00E25E37">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678D7ED2" w14:textId="77777777" w:rsidR="00F2549E" w:rsidRPr="00C52003" w:rsidRDefault="00F2549E" w:rsidP="008354A3">
            <w:pPr>
              <w:pStyle w:val="YES"/>
              <w:jc w:val="center"/>
              <w:rPr>
                <w:rtl/>
              </w:rPr>
            </w:pPr>
          </w:p>
        </w:tc>
        <w:tc>
          <w:tcPr>
            <w:tcW w:w="3330" w:type="dxa"/>
            <w:shd w:val="clear" w:color="auto" w:fill="FFFFFF" w:themeFill="background1"/>
          </w:tcPr>
          <w:p w14:paraId="3A472B3C" w14:textId="4CD6901E" w:rsidR="00F2549E" w:rsidRPr="00C52003" w:rsidRDefault="00F2549E"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w:t>
            </w:r>
            <w:r w:rsidR="00B9356A">
              <w:rPr>
                <w:rFonts w:hint="cs"/>
                <w:rtl/>
              </w:rPr>
              <w:t xml:space="preserve">باختيار أي طلب </w:t>
            </w:r>
            <w:r w:rsidR="00E25E37">
              <w:rPr>
                <w:rFonts w:hint="cs"/>
                <w:rtl/>
              </w:rPr>
              <w:t>واجه مشكلة فيه ومعلومات المشكلة</w:t>
            </w:r>
          </w:p>
        </w:tc>
        <w:tc>
          <w:tcPr>
            <w:tcW w:w="3140" w:type="dxa"/>
            <w:shd w:val="clear" w:color="auto" w:fill="FFFFFF" w:themeFill="background1"/>
          </w:tcPr>
          <w:p w14:paraId="57527AAE" w14:textId="72B3CE9B" w:rsidR="00F2549E" w:rsidRPr="008C1CA6" w:rsidRDefault="00F2549E" w:rsidP="008354A3">
            <w:pPr>
              <w:pStyle w:val="YES"/>
              <w:cnfStyle w:val="000000100000" w:firstRow="0" w:lastRow="0" w:firstColumn="0" w:lastColumn="0" w:oddVBand="0" w:evenVBand="0" w:oddHBand="1" w:evenHBand="0" w:firstRowFirstColumn="0" w:firstRowLastColumn="0" w:lastRowFirstColumn="0" w:lastRowLastColumn="0"/>
              <w:rPr>
                <w:rtl/>
              </w:rPr>
            </w:pPr>
            <w:r>
              <w:rPr>
                <w:rFonts w:cs="Times New Roman"/>
                <w:rtl/>
              </w:rPr>
              <w:t>يقوم النظام ب</w:t>
            </w:r>
            <w:r w:rsidR="00C569F4">
              <w:rPr>
                <w:rFonts w:cs="Times New Roman" w:hint="cs"/>
                <w:rtl/>
              </w:rPr>
              <w:t>تخزين الشكو</w:t>
            </w:r>
            <w:r w:rsidR="006A5E85">
              <w:rPr>
                <w:rFonts w:cs="Times New Roman" w:hint="cs"/>
                <w:rtl/>
              </w:rPr>
              <w:t>ى في قاعدة البيانات وتنبيه الإدارة.</w:t>
            </w:r>
          </w:p>
        </w:tc>
      </w:tr>
      <w:tr w:rsidR="00F2549E" w14:paraId="6C302CB2"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CA15FF3" w14:textId="77777777" w:rsidR="00F2549E" w:rsidRPr="00C52003" w:rsidRDefault="00F2549E" w:rsidP="008354A3">
            <w:pPr>
              <w:pStyle w:val="YES"/>
              <w:jc w:val="center"/>
              <w:rPr>
                <w:b w:val="0"/>
                <w:bCs w:val="0"/>
                <w:rtl/>
              </w:rPr>
            </w:pPr>
            <w:r w:rsidRPr="00C52003">
              <w:rPr>
                <w:rFonts w:hint="cs"/>
                <w:b w:val="0"/>
                <w:bCs w:val="0"/>
                <w:rtl/>
              </w:rPr>
              <w:t>الشروط اللاحقة</w:t>
            </w:r>
          </w:p>
        </w:tc>
        <w:tc>
          <w:tcPr>
            <w:tcW w:w="6470" w:type="dxa"/>
            <w:gridSpan w:val="2"/>
          </w:tcPr>
          <w:p w14:paraId="15EACFBC" w14:textId="1EE75BA6" w:rsidR="00F2549E" w:rsidRPr="00536166" w:rsidRDefault="00F2549E"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في حال نجاح العملي</w:t>
            </w:r>
            <w:r w:rsidR="00A23B13">
              <w:rPr>
                <w:rFonts w:cs="Times New Roman" w:hint="cs"/>
                <w:rtl/>
              </w:rPr>
              <w:t xml:space="preserve">ة يتم ارسال اشعار الى </w:t>
            </w:r>
            <w:r w:rsidR="005B4C75">
              <w:rPr>
                <w:rFonts w:cs="Times New Roman" w:hint="cs"/>
                <w:rtl/>
              </w:rPr>
              <w:t>الإدارة بوجود شكوى ويمكن للمواطن بمتابعة حالتها</w:t>
            </w:r>
          </w:p>
        </w:tc>
      </w:tr>
      <w:tr w:rsidR="00F2549E" w14:paraId="381EAFA0"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F2F9ADC" w14:textId="77777777" w:rsidR="00F2549E" w:rsidRPr="00C52003" w:rsidRDefault="00F2549E" w:rsidP="008354A3">
            <w:pPr>
              <w:pStyle w:val="YES"/>
              <w:jc w:val="center"/>
              <w:rPr>
                <w:b w:val="0"/>
                <w:bCs w:val="0"/>
                <w:rtl/>
              </w:rPr>
            </w:pPr>
            <w:r w:rsidRPr="00C52003">
              <w:rPr>
                <w:rFonts w:hint="cs"/>
                <w:b w:val="0"/>
                <w:bCs w:val="0"/>
                <w:rtl/>
              </w:rPr>
              <w:t>التدفقات البديلة</w:t>
            </w:r>
          </w:p>
        </w:tc>
        <w:tc>
          <w:tcPr>
            <w:tcW w:w="6470" w:type="dxa"/>
            <w:gridSpan w:val="2"/>
          </w:tcPr>
          <w:p w14:paraId="30549681" w14:textId="32275859" w:rsidR="00F2549E" w:rsidRPr="00F4792E" w:rsidRDefault="00F2549E" w:rsidP="00C34F92">
            <w:pPr>
              <w:pStyle w:val="YES"/>
              <w:keepNext/>
              <w:cnfStyle w:val="000000100000" w:firstRow="0" w:lastRow="0" w:firstColumn="0" w:lastColumn="0" w:oddVBand="0" w:evenVBand="0" w:oddHBand="1" w:evenHBand="0" w:firstRowFirstColumn="0" w:firstRowLastColumn="0" w:lastRowFirstColumn="0" w:lastRowLastColumn="0"/>
              <w:rPr>
                <w:rFonts w:cs="Times New Roman"/>
                <w:rtl/>
              </w:rPr>
            </w:pPr>
          </w:p>
        </w:tc>
      </w:tr>
    </w:tbl>
    <w:p w14:paraId="49C97107" w14:textId="5E648EE9" w:rsidR="00AB7AAA" w:rsidDel="00F24374" w:rsidRDefault="00C34F92" w:rsidP="00C34F92">
      <w:pPr>
        <w:pStyle w:val="Caption"/>
        <w:rPr>
          <w:del w:id="316" w:author="Khair Horani" w:date="2025-07-16T17:19:00Z" w16du:dateUtc="2025-07-16T14:19:00Z"/>
          <w:rtl/>
        </w:rPr>
      </w:pPr>
      <w:del w:id="317" w:author="Khair Horani" w:date="2025-07-16T17:19:00Z" w16du:dateUtc="2025-07-16T14:19:00Z">
        <w:r w:rsidDel="00F24374">
          <w:rPr>
            <w:rtl/>
          </w:rPr>
          <w:delText xml:space="preserve">الجدول </w:delText>
        </w:r>
        <w:r w:rsidDel="00F24374">
          <w:rPr>
            <w:rFonts w:hint="cs"/>
            <w:rtl/>
          </w:rPr>
          <w:delText>3-6</w:delText>
        </w:r>
      </w:del>
    </w:p>
    <w:p w14:paraId="02B2A0CC" w14:textId="77777777" w:rsidR="00AB7AAA" w:rsidRDefault="00AB7AAA">
      <w:pPr>
        <w:bidi w:val="0"/>
        <w:rPr>
          <w:rFonts w:ascii="Arial" w:hAnsi="Arial" w:cstheme="majorBidi"/>
          <w:szCs w:val="28"/>
          <w:rtl/>
        </w:rPr>
      </w:pPr>
      <w:r>
        <w:rPr>
          <w:rtl/>
        </w:rPr>
        <w:br w:type="page"/>
      </w:r>
    </w:p>
    <w:p w14:paraId="7C4D6E0B" w14:textId="7156C12A" w:rsidR="00D8711A" w:rsidRDefault="00D8711A" w:rsidP="001252A4">
      <w:pPr>
        <w:pStyle w:val="H4"/>
        <w:rPr>
          <w:rtl/>
        </w:rPr>
      </w:pPr>
      <w:r w:rsidRPr="001252A4">
        <w:rPr>
          <w:rtl/>
        </w:rPr>
        <w:lastRenderedPageBreak/>
        <w:tab/>
      </w:r>
      <w:r w:rsidRPr="001252A4">
        <w:rPr>
          <w:rtl/>
        </w:rPr>
        <w:tab/>
        <w:t>3-2-2-1 بالنسبة لل</w:t>
      </w:r>
      <w:r w:rsidR="00183269" w:rsidRPr="001252A4">
        <w:rPr>
          <w:rtl/>
        </w:rPr>
        <w:t>م</w:t>
      </w:r>
      <w:r w:rsidR="00B56E20">
        <w:rPr>
          <w:rFonts w:hint="cs"/>
          <w:rtl/>
        </w:rPr>
        <w:t>دير</w:t>
      </w:r>
    </w:p>
    <w:p w14:paraId="1EA29AE0" w14:textId="2BA8E76C" w:rsidR="008F7C48" w:rsidRDefault="008F7C48" w:rsidP="0008014B">
      <w:pPr>
        <w:pStyle w:val="YES"/>
        <w:numPr>
          <w:ilvl w:val="0"/>
          <w:numId w:val="8"/>
        </w:numPr>
      </w:pPr>
      <w:r>
        <w:rPr>
          <w:rFonts w:hint="cs"/>
          <w:rtl/>
        </w:rPr>
        <w:t>تسجيل دخول المدير</w:t>
      </w:r>
      <w:r w:rsidR="00B018A9">
        <w:rPr>
          <w:rFonts w:hint="cs"/>
          <w:rtl/>
        </w:rPr>
        <w:t xml:space="preserve"> </w:t>
      </w:r>
      <w:r w:rsidR="00B018A9">
        <w:rPr>
          <w:rtl/>
        </w:rPr>
        <w:t>–</w:t>
      </w:r>
      <w:r w:rsidR="00B018A9">
        <w:rPr>
          <w:rFonts w:hint="cs"/>
          <w:rtl/>
        </w:rPr>
        <w:t xml:space="preserve"> </w:t>
      </w:r>
      <w:r w:rsidR="00B018A9">
        <w:t>Manager Login</w:t>
      </w:r>
      <w:r>
        <w:rPr>
          <w:rFonts w:hint="cs"/>
          <w:rtl/>
        </w:rPr>
        <w:t>:</w:t>
      </w:r>
    </w:p>
    <w:p w14:paraId="1C93BB5E" w14:textId="5EAFA72F" w:rsidR="00F24374" w:rsidRPr="00F24374" w:rsidRDefault="00F24374">
      <w:pPr>
        <w:pStyle w:val="Caption"/>
        <w:keepNext/>
        <w:rPr>
          <w:ins w:id="318" w:author="Khair Horani" w:date="2025-07-16T17:26:00Z" w16du:dateUtc="2025-07-16T14:26:00Z"/>
        </w:rPr>
        <w:pPrChange w:id="319" w:author="Khair Horani" w:date="2025-07-16T17:26:00Z" w16du:dateUtc="2025-07-16T14:26:00Z">
          <w:pPr/>
        </w:pPrChange>
      </w:pPr>
      <w:ins w:id="320" w:author="Khair Horani" w:date="2025-07-16T17:26:00Z" w16du:dateUtc="2025-07-16T14:26:00Z">
        <w:r>
          <w:rPr>
            <w:rtl/>
          </w:rPr>
          <w:t xml:space="preserve">جدول </w:t>
        </w:r>
        <w:r>
          <w:rPr>
            <w:rFonts w:hint="cs"/>
            <w:rtl/>
          </w:rPr>
          <w:t>3-7:</w:t>
        </w:r>
        <w:r w:rsidRPr="00F24374">
          <w:rPr>
            <w:rFonts w:hint="cs"/>
            <w:rtl/>
          </w:rPr>
          <w:t xml:space="preserve"> </w:t>
        </w:r>
        <w:r>
          <w:rPr>
            <w:rFonts w:hint="cs"/>
            <w:rtl/>
          </w:rPr>
          <w:t>تفاصيل حالة الاستخدام لتسجيل دخول المدير</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2A53FF" w14:paraId="1A35082F"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67CD9E5C" w14:textId="77777777" w:rsidR="002A53FF" w:rsidRPr="00C52003" w:rsidRDefault="002A53FF"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564117A5" w14:textId="48C8CEC7" w:rsidR="002A53FF" w:rsidRPr="00C52003" w:rsidRDefault="00AE6954"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AE6954">
              <w:rPr>
                <w:rFonts w:cs="Times New Roman"/>
                <w:b w:val="0"/>
                <w:bCs w:val="0"/>
                <w:rtl/>
              </w:rPr>
              <w:t xml:space="preserve">تسجيل دخول المدير – </w:t>
            </w:r>
            <w:r w:rsidRPr="00AE6954">
              <w:rPr>
                <w:b w:val="0"/>
                <w:bCs w:val="0"/>
              </w:rPr>
              <w:t>Manager Login</w:t>
            </w:r>
          </w:p>
        </w:tc>
      </w:tr>
      <w:tr w:rsidR="002A53FF" w14:paraId="40A85A3F"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F87B47C" w14:textId="77777777" w:rsidR="002A53FF" w:rsidRPr="00C52003" w:rsidRDefault="002A53FF"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1423E8D8" w14:textId="672C9BD2" w:rsidR="002A53FF" w:rsidRPr="00C52003" w:rsidRDefault="002A53FF" w:rsidP="008354A3">
            <w:pPr>
              <w:pStyle w:val="YES"/>
              <w:jc w:val="center"/>
              <w:cnfStyle w:val="000000100000" w:firstRow="0" w:lastRow="0" w:firstColumn="0" w:lastColumn="0" w:oddVBand="0" w:evenVBand="0" w:oddHBand="1" w:evenHBand="0" w:firstRowFirstColumn="0" w:firstRowLastColumn="0" w:lastRowFirstColumn="0" w:lastRowLastColumn="0"/>
            </w:pPr>
            <w:r>
              <w:t>UC-07</w:t>
            </w:r>
          </w:p>
        </w:tc>
      </w:tr>
      <w:tr w:rsidR="002A53FF" w14:paraId="27634E24"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159AEA12" w14:textId="77777777" w:rsidR="002A53FF" w:rsidRPr="00C52003" w:rsidRDefault="002A53FF" w:rsidP="008354A3">
            <w:pPr>
              <w:pStyle w:val="YES"/>
              <w:jc w:val="center"/>
              <w:rPr>
                <w:b w:val="0"/>
                <w:bCs w:val="0"/>
                <w:rtl/>
              </w:rPr>
            </w:pPr>
            <w:r w:rsidRPr="00C52003">
              <w:rPr>
                <w:rFonts w:hint="cs"/>
                <w:b w:val="0"/>
                <w:bCs w:val="0"/>
                <w:rtl/>
              </w:rPr>
              <w:t>وصف موجز</w:t>
            </w:r>
          </w:p>
        </w:tc>
        <w:tc>
          <w:tcPr>
            <w:tcW w:w="6470" w:type="dxa"/>
            <w:gridSpan w:val="2"/>
          </w:tcPr>
          <w:p w14:paraId="73127D71" w14:textId="0D96DC2C" w:rsidR="002A53FF" w:rsidRPr="00AE6954" w:rsidRDefault="00AE6954" w:rsidP="00AE6954">
            <w:pPr>
              <w:pStyle w:val="YES"/>
              <w:cnfStyle w:val="000000000000" w:firstRow="0" w:lastRow="0" w:firstColumn="0" w:lastColumn="0" w:oddVBand="0" w:evenVBand="0" w:oddHBand="0" w:evenHBand="0" w:firstRowFirstColumn="0" w:firstRowLastColumn="0" w:lastRowFirstColumn="0" w:lastRowLastColumn="0"/>
              <w:rPr>
                <w:rtl/>
              </w:rPr>
            </w:pPr>
            <w:r>
              <w:rPr>
                <w:rFonts w:cs="Times New Roman"/>
                <w:rtl/>
              </w:rPr>
              <w:t xml:space="preserve">يتمكن المدير من تسجيل دخوله إلى نظام إدارة </w:t>
            </w:r>
            <w:r w:rsidR="00652334">
              <w:rPr>
                <w:rFonts w:cs="Times New Roman" w:hint="cs"/>
                <w:rtl/>
              </w:rPr>
              <w:t xml:space="preserve">المؤسسة </w:t>
            </w:r>
            <w:r>
              <w:rPr>
                <w:rFonts w:cs="Times New Roman"/>
                <w:rtl/>
              </w:rPr>
              <w:t>للوصول إلى وظائف الإدارة</w:t>
            </w:r>
          </w:p>
        </w:tc>
      </w:tr>
      <w:tr w:rsidR="002A53FF" w14:paraId="4465717F"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7B978BF" w14:textId="77777777" w:rsidR="002A53FF" w:rsidRPr="00C52003" w:rsidRDefault="002A53FF" w:rsidP="008354A3">
            <w:pPr>
              <w:pStyle w:val="YES"/>
              <w:jc w:val="center"/>
              <w:rPr>
                <w:b w:val="0"/>
                <w:bCs w:val="0"/>
                <w:rtl/>
              </w:rPr>
            </w:pPr>
            <w:r w:rsidRPr="00C52003">
              <w:rPr>
                <w:rFonts w:hint="cs"/>
                <w:b w:val="0"/>
                <w:bCs w:val="0"/>
                <w:rtl/>
              </w:rPr>
              <w:t>الفاعل الأولي</w:t>
            </w:r>
          </w:p>
        </w:tc>
        <w:tc>
          <w:tcPr>
            <w:tcW w:w="6470" w:type="dxa"/>
            <w:gridSpan w:val="2"/>
          </w:tcPr>
          <w:p w14:paraId="1159FDAC" w14:textId="77777777" w:rsidR="002A53FF" w:rsidRPr="00C52003" w:rsidRDefault="002A53FF"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المدير</w:t>
            </w:r>
          </w:p>
        </w:tc>
      </w:tr>
      <w:tr w:rsidR="002A53FF" w14:paraId="7A0F21BE"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02BFEFF4" w14:textId="77777777" w:rsidR="002A53FF" w:rsidRPr="00C52003" w:rsidRDefault="002A53FF" w:rsidP="008354A3">
            <w:pPr>
              <w:pStyle w:val="YES"/>
              <w:jc w:val="center"/>
              <w:rPr>
                <w:b w:val="0"/>
                <w:bCs w:val="0"/>
                <w:rtl/>
              </w:rPr>
            </w:pPr>
            <w:r w:rsidRPr="00C52003">
              <w:rPr>
                <w:rFonts w:hint="cs"/>
                <w:b w:val="0"/>
                <w:bCs w:val="0"/>
                <w:rtl/>
              </w:rPr>
              <w:t>الفاعل الثانوي</w:t>
            </w:r>
          </w:p>
        </w:tc>
        <w:tc>
          <w:tcPr>
            <w:tcW w:w="6470" w:type="dxa"/>
            <w:gridSpan w:val="2"/>
          </w:tcPr>
          <w:p w14:paraId="18651CD0" w14:textId="77777777" w:rsidR="002A53FF" w:rsidRPr="00C52003" w:rsidRDefault="002A53FF"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652334" w14:paraId="301A2CAB" w14:textId="77777777" w:rsidTr="00652334">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318E6020" w14:textId="77777777" w:rsidR="00652334" w:rsidRPr="00C52003" w:rsidRDefault="00652334" w:rsidP="008354A3">
            <w:pPr>
              <w:pStyle w:val="YES"/>
              <w:jc w:val="center"/>
              <w:rPr>
                <w:b w:val="0"/>
                <w:bCs w:val="0"/>
                <w:rtl/>
              </w:rPr>
            </w:pPr>
            <w:r w:rsidRPr="00C52003">
              <w:rPr>
                <w:rFonts w:hint="cs"/>
                <w:b w:val="0"/>
                <w:bCs w:val="0"/>
                <w:rtl/>
              </w:rPr>
              <w:t>الشروط المسبقة</w:t>
            </w:r>
          </w:p>
        </w:tc>
        <w:tc>
          <w:tcPr>
            <w:tcW w:w="6470" w:type="dxa"/>
            <w:gridSpan w:val="2"/>
          </w:tcPr>
          <w:p w14:paraId="3E0A66E5" w14:textId="5DF44F4E" w:rsidR="00652334" w:rsidRPr="00C52003" w:rsidRDefault="00E947F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يجب أن يكون المدير مسجل في نظام إدارة المؤسسة</w:t>
            </w:r>
          </w:p>
        </w:tc>
      </w:tr>
      <w:tr w:rsidR="00652334" w14:paraId="78D1D3AF" w14:textId="77777777" w:rsidTr="008354A3">
        <w:trPr>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shd w:val="clear" w:color="auto" w:fill="C1E4F5" w:themeFill="accent1" w:themeFillTint="33"/>
          </w:tcPr>
          <w:p w14:paraId="1AB9F8EE" w14:textId="77777777" w:rsidR="00652334" w:rsidRPr="00C52003" w:rsidRDefault="00652334" w:rsidP="008354A3">
            <w:pPr>
              <w:pStyle w:val="YES"/>
              <w:jc w:val="center"/>
              <w:rPr>
                <w:rtl/>
              </w:rPr>
            </w:pPr>
          </w:p>
        </w:tc>
        <w:tc>
          <w:tcPr>
            <w:tcW w:w="6470" w:type="dxa"/>
            <w:gridSpan w:val="2"/>
            <w:shd w:val="clear" w:color="auto" w:fill="C1E4F5" w:themeFill="accent1" w:themeFillTint="33"/>
          </w:tcPr>
          <w:p w14:paraId="0A4E48F3" w14:textId="7BDAB652" w:rsidR="00013621" w:rsidRDefault="00013621" w:rsidP="00013621">
            <w:pPr>
              <w:pStyle w:val="YES"/>
              <w:cnfStyle w:val="000000000000" w:firstRow="0" w:lastRow="0" w:firstColumn="0" w:lastColumn="0" w:oddVBand="0" w:evenVBand="0" w:oddHBand="0" w:evenHBand="0" w:firstRowFirstColumn="0" w:firstRowLastColumn="0" w:lastRowFirstColumn="0" w:lastRowLastColumn="0"/>
              <w:rPr>
                <w:rtl/>
              </w:rPr>
            </w:pPr>
            <w:r>
              <w:rPr>
                <w:rFonts w:cs="Times New Roman"/>
                <w:rtl/>
              </w:rPr>
              <w:t>يجب أن تكون معلومات تسجيل الدخول (ا</w:t>
            </w:r>
            <w:r>
              <w:rPr>
                <w:rFonts w:cs="Times New Roman" w:hint="cs"/>
                <w:rtl/>
              </w:rPr>
              <w:t>لبريد الالكتروني</w:t>
            </w:r>
            <w:r>
              <w:rPr>
                <w:rFonts w:cs="Times New Roman"/>
                <w:rtl/>
              </w:rPr>
              <w:t xml:space="preserve"> وكلمة</w:t>
            </w:r>
          </w:p>
          <w:p w14:paraId="6B8F703D" w14:textId="7851599B" w:rsidR="00652334" w:rsidRPr="00013621" w:rsidRDefault="00013621" w:rsidP="00013621">
            <w:pPr>
              <w:pStyle w:val="YES"/>
              <w:jc w:val="center"/>
              <w:cnfStyle w:val="000000000000" w:firstRow="0" w:lastRow="0" w:firstColumn="0" w:lastColumn="0" w:oddVBand="0" w:evenVBand="0" w:oddHBand="0" w:evenHBand="0" w:firstRowFirstColumn="0" w:firstRowLastColumn="0" w:lastRowFirstColumn="0" w:lastRowLastColumn="0"/>
              <w:rPr>
                <w:rtl/>
              </w:rPr>
            </w:pPr>
            <w:r>
              <w:rPr>
                <w:rFonts w:cs="Times New Roman"/>
                <w:rtl/>
              </w:rPr>
              <w:t>المرور) صحيحة</w:t>
            </w:r>
          </w:p>
        </w:tc>
      </w:tr>
      <w:tr w:rsidR="002A53FF" w14:paraId="12044659" w14:textId="77777777" w:rsidTr="00AB6336">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shd w:val="clear" w:color="auto" w:fill="FFFFFF" w:themeFill="background1"/>
          </w:tcPr>
          <w:p w14:paraId="77306EEA" w14:textId="77777777" w:rsidR="002A53FF" w:rsidRPr="00C52003" w:rsidRDefault="002A53FF" w:rsidP="008354A3">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181BFC33" w14:textId="77777777" w:rsidR="002A53FF" w:rsidRPr="00C52003" w:rsidRDefault="002A53FF"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04A6E74E" w14:textId="77777777" w:rsidR="002A53FF" w:rsidRPr="00C52003" w:rsidRDefault="002A53FF"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النظام</w:t>
            </w:r>
          </w:p>
        </w:tc>
      </w:tr>
      <w:tr w:rsidR="002A53FF" w14:paraId="668F45D0" w14:textId="77777777" w:rsidTr="00AB6336">
        <w:trPr>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shd w:val="clear" w:color="auto" w:fill="FFFFFF" w:themeFill="background1"/>
          </w:tcPr>
          <w:p w14:paraId="490B81D9" w14:textId="77777777" w:rsidR="002A53FF" w:rsidRPr="00C52003" w:rsidRDefault="002A53FF" w:rsidP="008354A3">
            <w:pPr>
              <w:pStyle w:val="YES"/>
              <w:jc w:val="center"/>
              <w:rPr>
                <w:rtl/>
              </w:rPr>
            </w:pPr>
          </w:p>
        </w:tc>
        <w:tc>
          <w:tcPr>
            <w:tcW w:w="3240" w:type="dxa"/>
            <w:shd w:val="clear" w:color="auto" w:fill="FFFFFF" w:themeFill="background1"/>
          </w:tcPr>
          <w:p w14:paraId="5981408A" w14:textId="7E898027" w:rsidR="002A53FF" w:rsidRPr="00C52003" w:rsidRDefault="00836CA5"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836CA5">
              <w:rPr>
                <w:rFonts w:cs="Times New Roman"/>
                <w:rtl/>
              </w:rPr>
              <w:t>يقوم المستخدم بإدخال بريده الالكتروني وكلمة السر</w:t>
            </w:r>
          </w:p>
        </w:tc>
        <w:tc>
          <w:tcPr>
            <w:tcW w:w="3230" w:type="dxa"/>
            <w:shd w:val="clear" w:color="auto" w:fill="FFFFFF" w:themeFill="background1"/>
          </w:tcPr>
          <w:p w14:paraId="4E95DEC0" w14:textId="44150541" w:rsidR="002A53FF" w:rsidRPr="00C52003" w:rsidRDefault="00836CA5"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cs="Times New Roman"/>
                <w:rtl/>
              </w:rPr>
              <w:t>يقوم النظام بالتحقق من صحة</w:t>
            </w:r>
            <w:r>
              <w:rPr>
                <w:rFonts w:hint="cs"/>
                <w:rtl/>
              </w:rPr>
              <w:t xml:space="preserve"> </w:t>
            </w:r>
            <w:r>
              <w:rPr>
                <w:rFonts w:cs="Times New Roman"/>
                <w:rtl/>
              </w:rPr>
              <w:t>البيانات في قاعدة المعطيات</w:t>
            </w:r>
          </w:p>
        </w:tc>
      </w:tr>
      <w:tr w:rsidR="002A53FF" w14:paraId="3EB18028"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1762324" w14:textId="77777777" w:rsidR="002A53FF" w:rsidRPr="00C52003" w:rsidRDefault="002A53FF" w:rsidP="008354A3">
            <w:pPr>
              <w:pStyle w:val="YES"/>
              <w:jc w:val="center"/>
              <w:rPr>
                <w:b w:val="0"/>
                <w:bCs w:val="0"/>
                <w:rtl/>
              </w:rPr>
            </w:pPr>
            <w:r w:rsidRPr="00C52003">
              <w:rPr>
                <w:rFonts w:hint="cs"/>
                <w:b w:val="0"/>
                <w:bCs w:val="0"/>
                <w:rtl/>
              </w:rPr>
              <w:t>الشروط اللاحقة</w:t>
            </w:r>
          </w:p>
        </w:tc>
        <w:tc>
          <w:tcPr>
            <w:tcW w:w="6470" w:type="dxa"/>
            <w:gridSpan w:val="2"/>
          </w:tcPr>
          <w:p w14:paraId="4C2EE91B" w14:textId="5F615CB1" w:rsidR="002A53FF" w:rsidRPr="00536166" w:rsidRDefault="002A53FF"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536166">
              <w:rPr>
                <w:rFonts w:cs="Times New Roman"/>
                <w:rtl/>
              </w:rPr>
              <w:t xml:space="preserve">في حال نجاح العملية </w:t>
            </w:r>
            <w:r w:rsidR="000E5889">
              <w:rPr>
                <w:rFonts w:cs="Times New Roman" w:hint="cs"/>
                <w:rtl/>
              </w:rPr>
              <w:t>يعرض النظام واجه لوحة التحكم الخاصة بال</w:t>
            </w:r>
            <w:r w:rsidR="001D5092">
              <w:rPr>
                <w:rFonts w:cs="Times New Roman" w:hint="cs"/>
                <w:rtl/>
              </w:rPr>
              <w:t>مدير</w:t>
            </w:r>
          </w:p>
        </w:tc>
      </w:tr>
      <w:tr w:rsidR="00AB6336" w14:paraId="050CC475"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A8E6615" w14:textId="77777777" w:rsidR="00AB6336" w:rsidRPr="00C52003" w:rsidRDefault="00AB6336" w:rsidP="00AB6336">
            <w:pPr>
              <w:pStyle w:val="YES"/>
              <w:jc w:val="center"/>
              <w:rPr>
                <w:b w:val="0"/>
                <w:bCs w:val="0"/>
                <w:rtl/>
              </w:rPr>
            </w:pPr>
            <w:r w:rsidRPr="00C52003">
              <w:rPr>
                <w:rFonts w:hint="cs"/>
                <w:b w:val="0"/>
                <w:bCs w:val="0"/>
                <w:rtl/>
              </w:rPr>
              <w:t>التدفقات البديلة</w:t>
            </w:r>
          </w:p>
        </w:tc>
        <w:tc>
          <w:tcPr>
            <w:tcW w:w="6470" w:type="dxa"/>
            <w:gridSpan w:val="2"/>
          </w:tcPr>
          <w:p w14:paraId="03EF0E85" w14:textId="13E37969" w:rsidR="00AB6336" w:rsidRPr="009B0702" w:rsidRDefault="00AB6336" w:rsidP="00C34F92">
            <w:pPr>
              <w:pStyle w:val="YES"/>
              <w:keepNext/>
              <w:jc w:val="center"/>
              <w:cnfStyle w:val="000000000000" w:firstRow="0" w:lastRow="0" w:firstColumn="0" w:lastColumn="0" w:oddVBand="0" w:evenVBand="0" w:oddHBand="0" w:evenHBand="0" w:firstRowFirstColumn="0" w:firstRowLastColumn="0" w:lastRowFirstColumn="0" w:lastRowLastColumn="0"/>
              <w:rPr>
                <w:rFonts w:cs="Times New Roman"/>
                <w:rtl/>
              </w:rPr>
            </w:pPr>
            <w:r w:rsidRPr="00F4792E">
              <w:rPr>
                <w:rFonts w:cs="Times New Roman"/>
                <w:rtl/>
              </w:rPr>
              <w:t>في حال فشل العملية تظهر رسالة فشل العملية وعدم التطابق مع قاعدة</w:t>
            </w:r>
            <w:r>
              <w:rPr>
                <w:rFonts w:cs="Times New Roman" w:hint="cs"/>
                <w:rtl/>
              </w:rPr>
              <w:t xml:space="preserve"> </w:t>
            </w:r>
            <w:r w:rsidRPr="00F4792E">
              <w:rPr>
                <w:rFonts w:cs="Times New Roman"/>
                <w:rtl/>
              </w:rPr>
              <w:t>البيانات</w:t>
            </w:r>
          </w:p>
        </w:tc>
      </w:tr>
    </w:tbl>
    <w:p w14:paraId="0E582D46" w14:textId="64EDF46A" w:rsidR="002A53FF" w:rsidDel="00F24374" w:rsidRDefault="00C34F92" w:rsidP="00C34F92">
      <w:pPr>
        <w:pStyle w:val="Caption"/>
        <w:rPr>
          <w:del w:id="321" w:author="Khair Horani" w:date="2025-07-16T17:19:00Z" w16du:dateUtc="2025-07-16T14:19:00Z"/>
        </w:rPr>
      </w:pPr>
      <w:del w:id="322" w:author="Khair Horani" w:date="2025-07-16T17:19:00Z" w16du:dateUtc="2025-07-16T14:19:00Z">
        <w:r w:rsidDel="00F24374">
          <w:rPr>
            <w:rtl/>
          </w:rPr>
          <w:delText xml:space="preserve">الجدول </w:delText>
        </w:r>
        <w:r w:rsidDel="00F24374">
          <w:rPr>
            <w:rFonts w:hint="cs"/>
            <w:rtl/>
          </w:rPr>
          <w:delText>3-7</w:delText>
        </w:r>
      </w:del>
    </w:p>
    <w:p w14:paraId="12BE3663" w14:textId="08B962EB" w:rsidR="00625D53" w:rsidRDefault="00625D53" w:rsidP="0008014B">
      <w:pPr>
        <w:pStyle w:val="YES"/>
        <w:numPr>
          <w:ilvl w:val="0"/>
          <w:numId w:val="8"/>
        </w:numPr>
      </w:pPr>
      <w:r>
        <w:rPr>
          <w:rFonts w:hint="cs"/>
          <w:rtl/>
        </w:rPr>
        <w:t>إدارة الطلبات</w:t>
      </w:r>
      <w:r w:rsidR="00B018A9">
        <w:rPr>
          <w:rFonts w:hint="cs"/>
          <w:rtl/>
        </w:rPr>
        <w:t xml:space="preserve"> </w:t>
      </w:r>
      <w:r w:rsidR="00A675E0">
        <w:rPr>
          <w:rtl/>
        </w:rPr>
        <w:t>–</w:t>
      </w:r>
      <w:r w:rsidR="00B018A9">
        <w:rPr>
          <w:rFonts w:hint="cs"/>
          <w:rtl/>
        </w:rPr>
        <w:t xml:space="preserve"> </w:t>
      </w:r>
      <w:r w:rsidR="00A675E0">
        <w:t>Manage Requests</w:t>
      </w:r>
      <w:r>
        <w:rPr>
          <w:rFonts w:hint="cs"/>
          <w:rtl/>
        </w:rPr>
        <w:t>:</w:t>
      </w:r>
    </w:p>
    <w:p w14:paraId="52210927" w14:textId="57B33779" w:rsidR="00F24374" w:rsidRDefault="00F24374">
      <w:pPr>
        <w:pStyle w:val="Caption"/>
        <w:keepNext/>
        <w:rPr>
          <w:ins w:id="323" w:author="Khair Horani" w:date="2025-07-16T17:26:00Z" w16du:dateUtc="2025-07-16T14:26:00Z"/>
        </w:rPr>
        <w:pPrChange w:id="324" w:author="Khair Horani" w:date="2025-07-16T17:26:00Z" w16du:dateUtc="2025-07-16T14:26:00Z">
          <w:pPr/>
        </w:pPrChange>
      </w:pPr>
      <w:ins w:id="325" w:author="Khair Horani" w:date="2025-07-16T17:26:00Z" w16du:dateUtc="2025-07-16T14:26:00Z">
        <w:r>
          <w:rPr>
            <w:rtl/>
          </w:rPr>
          <w:t xml:space="preserve">جدول </w:t>
        </w:r>
        <w:r>
          <w:rPr>
            <w:rFonts w:hint="cs"/>
            <w:rtl/>
          </w:rPr>
          <w:t>3-8:</w:t>
        </w:r>
        <w:r w:rsidRPr="00F24374">
          <w:rPr>
            <w:rFonts w:hint="cs"/>
            <w:rtl/>
          </w:rPr>
          <w:t xml:space="preserve"> </w:t>
        </w:r>
        <w:r>
          <w:rPr>
            <w:rFonts w:hint="cs"/>
            <w:rtl/>
          </w:rPr>
          <w:t>تفاصيل حالة الاستخدام لإدارة الطلبات</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A93DF9" w14:paraId="738CCE4A"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20E061EB" w14:textId="77777777" w:rsidR="00A93DF9" w:rsidRPr="00C52003" w:rsidRDefault="00A93DF9"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5B194584" w14:textId="20B8CDA4" w:rsidR="00A93DF9" w:rsidRPr="00C52003" w:rsidRDefault="00C02A72"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إدارة ال</w:t>
            </w:r>
            <w:r w:rsidR="002A21F7">
              <w:rPr>
                <w:rFonts w:hint="cs"/>
                <w:b w:val="0"/>
                <w:bCs w:val="0"/>
                <w:rtl/>
              </w:rPr>
              <w:t xml:space="preserve">طلبات </w:t>
            </w:r>
            <w:r w:rsidR="002A21F7">
              <w:rPr>
                <w:b w:val="0"/>
                <w:bCs w:val="0"/>
                <w:rtl/>
              </w:rPr>
              <w:t>–</w:t>
            </w:r>
            <w:r w:rsidR="002A21F7">
              <w:rPr>
                <w:rFonts w:hint="cs"/>
                <w:b w:val="0"/>
                <w:bCs w:val="0"/>
                <w:rtl/>
              </w:rPr>
              <w:t xml:space="preserve"> </w:t>
            </w:r>
            <w:r w:rsidR="002A21F7">
              <w:rPr>
                <w:b w:val="0"/>
                <w:bCs w:val="0"/>
              </w:rPr>
              <w:t>Manage Requests</w:t>
            </w:r>
          </w:p>
        </w:tc>
      </w:tr>
      <w:tr w:rsidR="00A93DF9" w14:paraId="1F562BEE"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BD2D7F4" w14:textId="77777777" w:rsidR="00A93DF9" w:rsidRPr="00C52003" w:rsidRDefault="00A93DF9"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62B39B35" w14:textId="2513F1EB" w:rsidR="00A93DF9" w:rsidRPr="00C52003" w:rsidRDefault="00A93DF9" w:rsidP="008354A3">
            <w:pPr>
              <w:pStyle w:val="YES"/>
              <w:jc w:val="center"/>
              <w:cnfStyle w:val="000000100000" w:firstRow="0" w:lastRow="0" w:firstColumn="0" w:lastColumn="0" w:oddVBand="0" w:evenVBand="0" w:oddHBand="1" w:evenHBand="0" w:firstRowFirstColumn="0" w:firstRowLastColumn="0" w:lastRowFirstColumn="0" w:lastRowLastColumn="0"/>
            </w:pPr>
            <w:r>
              <w:t>UC-0</w:t>
            </w:r>
            <w:r w:rsidR="002A53FF">
              <w:t>8</w:t>
            </w:r>
          </w:p>
        </w:tc>
      </w:tr>
      <w:tr w:rsidR="00A93DF9" w14:paraId="69F90E53"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47DFFD9C" w14:textId="77777777" w:rsidR="00A93DF9" w:rsidRPr="00C52003" w:rsidRDefault="00A93DF9" w:rsidP="008354A3">
            <w:pPr>
              <w:pStyle w:val="YES"/>
              <w:jc w:val="center"/>
              <w:rPr>
                <w:b w:val="0"/>
                <w:bCs w:val="0"/>
                <w:rtl/>
              </w:rPr>
            </w:pPr>
            <w:r w:rsidRPr="00C52003">
              <w:rPr>
                <w:rFonts w:hint="cs"/>
                <w:b w:val="0"/>
                <w:bCs w:val="0"/>
                <w:rtl/>
              </w:rPr>
              <w:t>وصف موجز</w:t>
            </w:r>
          </w:p>
        </w:tc>
        <w:tc>
          <w:tcPr>
            <w:tcW w:w="6470" w:type="dxa"/>
            <w:gridSpan w:val="2"/>
          </w:tcPr>
          <w:p w14:paraId="771133B1" w14:textId="52CB0E2D" w:rsidR="00A93DF9" w:rsidRPr="00C52003" w:rsidRDefault="005F578A"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المدير بإدارة الطلبات </w:t>
            </w:r>
            <w:r w:rsidR="003C1B8B">
              <w:rPr>
                <w:rFonts w:hint="cs"/>
                <w:rtl/>
              </w:rPr>
              <w:t xml:space="preserve">في المؤسسة من حيث </w:t>
            </w:r>
            <w:r w:rsidR="002351A8">
              <w:rPr>
                <w:rFonts w:hint="cs"/>
                <w:rtl/>
              </w:rPr>
              <w:t>تعيي</w:t>
            </w:r>
            <w:r w:rsidR="00701EFA">
              <w:rPr>
                <w:rFonts w:hint="cs"/>
                <w:rtl/>
              </w:rPr>
              <w:t xml:space="preserve">ن موظف على الطلب </w:t>
            </w:r>
            <w:r w:rsidR="00EE2B48">
              <w:rPr>
                <w:rFonts w:hint="cs"/>
                <w:rtl/>
              </w:rPr>
              <w:t>او</w:t>
            </w:r>
            <w:r w:rsidR="00A77F05">
              <w:rPr>
                <w:rFonts w:hint="cs"/>
                <w:rtl/>
              </w:rPr>
              <w:t xml:space="preserve"> </w:t>
            </w:r>
            <w:r w:rsidR="002453E1">
              <w:rPr>
                <w:rFonts w:hint="cs"/>
                <w:rtl/>
              </w:rPr>
              <w:t>تغيير الموظف</w:t>
            </w:r>
            <w:r w:rsidR="006B0F6C">
              <w:rPr>
                <w:rFonts w:hint="cs"/>
                <w:rtl/>
              </w:rPr>
              <w:t>.</w:t>
            </w:r>
          </w:p>
        </w:tc>
      </w:tr>
      <w:tr w:rsidR="00A93DF9" w14:paraId="28BE8D22"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2A77E44" w14:textId="77777777" w:rsidR="00A93DF9" w:rsidRPr="00C52003" w:rsidRDefault="00A93DF9" w:rsidP="008354A3">
            <w:pPr>
              <w:pStyle w:val="YES"/>
              <w:jc w:val="center"/>
              <w:rPr>
                <w:b w:val="0"/>
                <w:bCs w:val="0"/>
                <w:rtl/>
              </w:rPr>
            </w:pPr>
            <w:r w:rsidRPr="00C52003">
              <w:rPr>
                <w:rFonts w:hint="cs"/>
                <w:b w:val="0"/>
                <w:bCs w:val="0"/>
                <w:rtl/>
              </w:rPr>
              <w:t>الفاعل الأولي</w:t>
            </w:r>
          </w:p>
        </w:tc>
        <w:tc>
          <w:tcPr>
            <w:tcW w:w="6470" w:type="dxa"/>
            <w:gridSpan w:val="2"/>
          </w:tcPr>
          <w:p w14:paraId="3EA3B0B3" w14:textId="63DDBE01" w:rsidR="00A93DF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المدير</w:t>
            </w:r>
          </w:p>
        </w:tc>
      </w:tr>
      <w:tr w:rsidR="00A93DF9" w14:paraId="0AD3F15C"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1391D7B" w14:textId="77777777" w:rsidR="00A93DF9" w:rsidRPr="00C52003" w:rsidRDefault="00A93DF9" w:rsidP="008354A3">
            <w:pPr>
              <w:pStyle w:val="YES"/>
              <w:jc w:val="center"/>
              <w:rPr>
                <w:b w:val="0"/>
                <w:bCs w:val="0"/>
                <w:rtl/>
              </w:rPr>
            </w:pPr>
            <w:r w:rsidRPr="00C52003">
              <w:rPr>
                <w:rFonts w:hint="cs"/>
                <w:b w:val="0"/>
                <w:bCs w:val="0"/>
                <w:rtl/>
              </w:rPr>
              <w:t>الفاعل الثانوي</w:t>
            </w:r>
          </w:p>
        </w:tc>
        <w:tc>
          <w:tcPr>
            <w:tcW w:w="6470" w:type="dxa"/>
            <w:gridSpan w:val="2"/>
          </w:tcPr>
          <w:p w14:paraId="772CC023" w14:textId="77777777" w:rsidR="00A93DF9" w:rsidRPr="00C52003" w:rsidRDefault="00A93DF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A93DF9" w14:paraId="52C1ED6B"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FDF0699" w14:textId="77777777" w:rsidR="00A93DF9" w:rsidRPr="00C52003" w:rsidRDefault="00A93DF9" w:rsidP="008354A3">
            <w:pPr>
              <w:pStyle w:val="YES"/>
              <w:jc w:val="center"/>
              <w:rPr>
                <w:b w:val="0"/>
                <w:bCs w:val="0"/>
                <w:rtl/>
              </w:rPr>
            </w:pPr>
            <w:r w:rsidRPr="00C52003">
              <w:rPr>
                <w:rFonts w:hint="cs"/>
                <w:b w:val="0"/>
                <w:bCs w:val="0"/>
                <w:rtl/>
              </w:rPr>
              <w:t>الشروط المسبقة</w:t>
            </w:r>
          </w:p>
        </w:tc>
        <w:tc>
          <w:tcPr>
            <w:tcW w:w="6470" w:type="dxa"/>
            <w:gridSpan w:val="2"/>
          </w:tcPr>
          <w:p w14:paraId="2A0D13EB" w14:textId="16242511" w:rsidR="00A93DF9" w:rsidRPr="00C52003" w:rsidRDefault="00604461"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أن يكون المدير قام </w:t>
            </w:r>
            <w:r w:rsidR="00A67C33">
              <w:rPr>
                <w:rFonts w:hint="cs"/>
                <w:rtl/>
              </w:rPr>
              <w:t>بتس</w:t>
            </w:r>
            <w:r>
              <w:rPr>
                <w:rFonts w:hint="cs"/>
                <w:rtl/>
              </w:rPr>
              <w:t>جيل الدخول</w:t>
            </w:r>
          </w:p>
        </w:tc>
      </w:tr>
      <w:tr w:rsidR="00A93DF9" w14:paraId="32D76785" w14:textId="77777777" w:rsidTr="008354A3">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74BE13E9" w14:textId="77777777" w:rsidR="00A93DF9" w:rsidRPr="00C52003" w:rsidRDefault="00A93DF9" w:rsidP="008354A3">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3B0EBD04" w14:textId="77777777" w:rsidR="00A93DF9" w:rsidRPr="00C52003" w:rsidRDefault="00A93DF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3F762788" w14:textId="77777777" w:rsidR="00A93DF9" w:rsidRPr="00C52003" w:rsidRDefault="00A93DF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A93DF9" w14:paraId="0C606E68" w14:textId="77777777" w:rsidTr="008354A3">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0CAB2E5D" w14:textId="77777777" w:rsidR="00A93DF9" w:rsidRPr="00C52003" w:rsidRDefault="00A93DF9" w:rsidP="008354A3">
            <w:pPr>
              <w:pStyle w:val="YES"/>
              <w:jc w:val="center"/>
              <w:rPr>
                <w:rtl/>
              </w:rPr>
            </w:pPr>
          </w:p>
        </w:tc>
        <w:tc>
          <w:tcPr>
            <w:tcW w:w="3240" w:type="dxa"/>
            <w:shd w:val="clear" w:color="auto" w:fill="FFFFFF" w:themeFill="background1"/>
          </w:tcPr>
          <w:p w14:paraId="1E1E5F7B" w14:textId="3C1942D0" w:rsidR="00A93DF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المستخدم</w:t>
            </w:r>
            <w:r w:rsidR="00FD1592">
              <w:rPr>
                <w:rFonts w:hint="cs"/>
                <w:rtl/>
              </w:rPr>
              <w:t xml:space="preserve"> بتعيين/</w:t>
            </w:r>
            <w:r w:rsidR="00767355">
              <w:rPr>
                <w:rFonts w:hint="cs"/>
                <w:rtl/>
              </w:rPr>
              <w:t>تعديل الموظف مستلم الطلب</w:t>
            </w:r>
          </w:p>
        </w:tc>
        <w:tc>
          <w:tcPr>
            <w:tcW w:w="3230" w:type="dxa"/>
            <w:shd w:val="clear" w:color="auto" w:fill="FFFFFF" w:themeFill="background1"/>
          </w:tcPr>
          <w:p w14:paraId="0E41C648" w14:textId="13524711" w:rsidR="00A93DF9" w:rsidRPr="00C52003" w:rsidRDefault="00A93DF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w:t>
            </w:r>
            <w:r w:rsidR="00767355">
              <w:rPr>
                <w:rFonts w:hint="cs"/>
                <w:rtl/>
              </w:rPr>
              <w:t xml:space="preserve">بحفظ المعلومات في قاعدة </w:t>
            </w:r>
            <w:r w:rsidR="00F11C2F">
              <w:rPr>
                <w:rFonts w:hint="cs"/>
                <w:rtl/>
              </w:rPr>
              <w:t>البيانات، وارسال تنبيه للموظف</w:t>
            </w:r>
          </w:p>
        </w:tc>
      </w:tr>
      <w:tr w:rsidR="00A93DF9" w14:paraId="30B37D45"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A7852BC" w14:textId="77777777" w:rsidR="00A93DF9" w:rsidRPr="00C52003" w:rsidRDefault="00A93DF9" w:rsidP="008354A3">
            <w:pPr>
              <w:pStyle w:val="YES"/>
              <w:jc w:val="center"/>
              <w:rPr>
                <w:b w:val="0"/>
                <w:bCs w:val="0"/>
                <w:rtl/>
              </w:rPr>
            </w:pPr>
            <w:r w:rsidRPr="00C52003">
              <w:rPr>
                <w:rFonts w:hint="cs"/>
                <w:b w:val="0"/>
                <w:bCs w:val="0"/>
                <w:rtl/>
              </w:rPr>
              <w:t>الشروط اللاحقة</w:t>
            </w:r>
          </w:p>
        </w:tc>
        <w:tc>
          <w:tcPr>
            <w:tcW w:w="6470" w:type="dxa"/>
            <w:gridSpan w:val="2"/>
          </w:tcPr>
          <w:p w14:paraId="250AF707" w14:textId="363279EB" w:rsidR="00A93DF9" w:rsidRPr="00536166" w:rsidRDefault="00A93DF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 xml:space="preserve">في حال نجاح العملية </w:t>
            </w:r>
            <w:r w:rsidR="0074213F">
              <w:rPr>
                <w:rFonts w:cs="Times New Roman" w:hint="cs"/>
                <w:rtl/>
              </w:rPr>
              <w:t xml:space="preserve">يتم تنبيه الموظف ويظهر الطلب في </w:t>
            </w:r>
            <w:r w:rsidR="008F36DA">
              <w:rPr>
                <w:rFonts w:cs="Times New Roman" w:hint="cs"/>
                <w:rtl/>
              </w:rPr>
              <w:t>لوحة التحكم الخاصة به</w:t>
            </w:r>
          </w:p>
        </w:tc>
      </w:tr>
      <w:tr w:rsidR="00A93DF9" w14:paraId="05DAF0DC"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0D97C9B" w14:textId="77777777" w:rsidR="00A93DF9" w:rsidRPr="00C52003" w:rsidRDefault="00A93DF9" w:rsidP="008354A3">
            <w:pPr>
              <w:pStyle w:val="YES"/>
              <w:jc w:val="center"/>
              <w:rPr>
                <w:b w:val="0"/>
                <w:bCs w:val="0"/>
                <w:rtl/>
              </w:rPr>
            </w:pPr>
            <w:r w:rsidRPr="00C52003">
              <w:rPr>
                <w:rFonts w:hint="cs"/>
                <w:b w:val="0"/>
                <w:bCs w:val="0"/>
                <w:rtl/>
              </w:rPr>
              <w:t>التدفقات البديلة</w:t>
            </w:r>
          </w:p>
        </w:tc>
        <w:tc>
          <w:tcPr>
            <w:tcW w:w="6470" w:type="dxa"/>
            <w:gridSpan w:val="2"/>
          </w:tcPr>
          <w:p w14:paraId="628E3D85" w14:textId="3A8C2A1D" w:rsidR="00A93DF9" w:rsidRPr="009B0702" w:rsidRDefault="00A93DF9" w:rsidP="00C34F92">
            <w:pPr>
              <w:pStyle w:val="YES"/>
              <w:keepNext/>
              <w:cnfStyle w:val="000000100000" w:firstRow="0" w:lastRow="0" w:firstColumn="0" w:lastColumn="0" w:oddVBand="0" w:evenVBand="0" w:oddHBand="1" w:evenHBand="0" w:firstRowFirstColumn="0" w:firstRowLastColumn="0" w:lastRowFirstColumn="0" w:lastRowLastColumn="0"/>
              <w:rPr>
                <w:rFonts w:cs="Times New Roman"/>
                <w:rtl/>
              </w:rPr>
            </w:pPr>
          </w:p>
        </w:tc>
      </w:tr>
    </w:tbl>
    <w:p w14:paraId="4F58E89B" w14:textId="6847E37C" w:rsidR="00A93DF9" w:rsidDel="00F24374" w:rsidRDefault="00C34F92" w:rsidP="00C34F92">
      <w:pPr>
        <w:pStyle w:val="Caption"/>
        <w:rPr>
          <w:del w:id="326" w:author="Khair Horani" w:date="2025-07-16T17:19:00Z" w16du:dateUtc="2025-07-16T14:19:00Z"/>
        </w:rPr>
      </w:pPr>
      <w:del w:id="327" w:author="Khair Horani" w:date="2025-07-16T17:19:00Z" w16du:dateUtc="2025-07-16T14:19:00Z">
        <w:r w:rsidDel="00F24374">
          <w:rPr>
            <w:rtl/>
          </w:rPr>
          <w:lastRenderedPageBreak/>
          <w:delText xml:space="preserve">الجدول </w:delText>
        </w:r>
        <w:r w:rsidDel="00F24374">
          <w:rPr>
            <w:rFonts w:hint="cs"/>
            <w:rtl/>
          </w:rPr>
          <w:delText>3-8</w:delText>
        </w:r>
      </w:del>
    </w:p>
    <w:p w14:paraId="679918F2" w14:textId="79DC7CDE" w:rsidR="00625D53" w:rsidRDefault="00625D53" w:rsidP="0008014B">
      <w:pPr>
        <w:pStyle w:val="YES"/>
        <w:numPr>
          <w:ilvl w:val="0"/>
          <w:numId w:val="8"/>
        </w:numPr>
      </w:pPr>
      <w:r>
        <w:rPr>
          <w:rFonts w:hint="cs"/>
          <w:rtl/>
        </w:rPr>
        <w:t>إدارة الموظفين</w:t>
      </w:r>
      <w:r w:rsidR="00A675E0">
        <w:rPr>
          <w:rFonts w:hint="cs"/>
          <w:rtl/>
        </w:rPr>
        <w:t xml:space="preserve"> </w:t>
      </w:r>
      <w:r w:rsidR="00A675E0">
        <w:rPr>
          <w:rtl/>
        </w:rPr>
        <w:t>–</w:t>
      </w:r>
      <w:r w:rsidR="00A675E0">
        <w:rPr>
          <w:rFonts w:hint="cs"/>
          <w:rtl/>
        </w:rPr>
        <w:t xml:space="preserve"> </w:t>
      </w:r>
      <w:r w:rsidR="00A675E0">
        <w:t>Manage Employees</w:t>
      </w:r>
      <w:r>
        <w:rPr>
          <w:rFonts w:hint="cs"/>
          <w:rtl/>
        </w:rPr>
        <w:t>:</w:t>
      </w:r>
    </w:p>
    <w:p w14:paraId="57E9C5A8" w14:textId="27E09196" w:rsidR="00F24374" w:rsidRDefault="00F24374">
      <w:pPr>
        <w:pStyle w:val="Caption"/>
        <w:keepNext/>
        <w:rPr>
          <w:ins w:id="328" w:author="Khair Horani" w:date="2025-07-16T17:27:00Z" w16du:dateUtc="2025-07-16T14:27:00Z"/>
        </w:rPr>
        <w:pPrChange w:id="329" w:author="Khair Horani" w:date="2025-07-16T17:27:00Z" w16du:dateUtc="2025-07-16T14:27:00Z">
          <w:pPr/>
        </w:pPrChange>
      </w:pPr>
      <w:ins w:id="330" w:author="Khair Horani" w:date="2025-07-16T17:27:00Z" w16du:dateUtc="2025-07-16T14:27:00Z">
        <w:r>
          <w:rPr>
            <w:rtl/>
          </w:rPr>
          <w:t xml:space="preserve">جدول </w:t>
        </w:r>
        <w:r>
          <w:rPr>
            <w:rFonts w:hint="cs"/>
            <w:rtl/>
          </w:rPr>
          <w:t>3-9: تفاصيل حالة الاستخدام لإدارة الموظفين</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192119" w14:paraId="459D7BE8"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71CF903D" w14:textId="77777777" w:rsidR="00192119" w:rsidRPr="00C52003" w:rsidRDefault="00192119"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42DD79FB" w14:textId="0F28A0AA" w:rsidR="00192119" w:rsidRPr="00C52003" w:rsidRDefault="000C359E"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0C359E">
              <w:rPr>
                <w:rFonts w:cs="Times New Roman"/>
                <w:b w:val="0"/>
                <w:bCs w:val="0"/>
                <w:rtl/>
              </w:rPr>
              <w:t xml:space="preserve">إدارة الموظفين – </w:t>
            </w:r>
            <w:r w:rsidRPr="000C359E">
              <w:rPr>
                <w:b w:val="0"/>
                <w:bCs w:val="0"/>
              </w:rPr>
              <w:t>Manage Employees</w:t>
            </w:r>
          </w:p>
        </w:tc>
      </w:tr>
      <w:tr w:rsidR="00192119" w14:paraId="3AC972B4"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5A7586F" w14:textId="77777777" w:rsidR="00192119" w:rsidRPr="00C52003" w:rsidRDefault="00192119"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3FF87C68" w14:textId="412AE05C"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pPr>
            <w:r>
              <w:t>UC-0</w:t>
            </w:r>
            <w:r w:rsidR="002A53FF">
              <w:t>9</w:t>
            </w:r>
          </w:p>
        </w:tc>
      </w:tr>
      <w:tr w:rsidR="00192119" w14:paraId="34449594"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5D4243D2" w14:textId="77777777" w:rsidR="00192119" w:rsidRPr="00C52003" w:rsidRDefault="00192119" w:rsidP="008354A3">
            <w:pPr>
              <w:pStyle w:val="YES"/>
              <w:jc w:val="center"/>
              <w:rPr>
                <w:b w:val="0"/>
                <w:bCs w:val="0"/>
                <w:rtl/>
              </w:rPr>
            </w:pPr>
            <w:r w:rsidRPr="00C52003">
              <w:rPr>
                <w:rFonts w:hint="cs"/>
                <w:b w:val="0"/>
                <w:bCs w:val="0"/>
                <w:rtl/>
              </w:rPr>
              <w:t>وصف موجز</w:t>
            </w:r>
          </w:p>
        </w:tc>
        <w:tc>
          <w:tcPr>
            <w:tcW w:w="6470" w:type="dxa"/>
            <w:gridSpan w:val="2"/>
          </w:tcPr>
          <w:p w14:paraId="5230C6B9" w14:textId="338DF94D" w:rsidR="00192119" w:rsidRPr="00792825" w:rsidRDefault="00792825" w:rsidP="00792825">
            <w:pPr>
              <w:pStyle w:val="YES"/>
              <w:cnfStyle w:val="000000000000" w:firstRow="0" w:lastRow="0" w:firstColumn="0" w:lastColumn="0" w:oddVBand="0" w:evenVBand="0" w:oddHBand="0" w:evenHBand="0" w:firstRowFirstColumn="0" w:firstRowLastColumn="0" w:lastRowFirstColumn="0" w:lastRowLastColumn="0"/>
              <w:rPr>
                <w:rtl/>
              </w:rPr>
            </w:pPr>
            <w:r>
              <w:rPr>
                <w:rFonts w:cs="Times New Roman"/>
                <w:rtl/>
              </w:rPr>
              <w:t xml:space="preserve">يقوم المدير بإدارة </w:t>
            </w:r>
            <w:r>
              <w:rPr>
                <w:rFonts w:cs="Times New Roman" w:hint="cs"/>
                <w:rtl/>
              </w:rPr>
              <w:t>الموظفين في مؤسسته</w:t>
            </w:r>
            <w:r>
              <w:rPr>
                <w:rFonts w:cs="Times New Roman"/>
                <w:rtl/>
              </w:rPr>
              <w:t xml:space="preserve"> من حيث إضافة </w:t>
            </w:r>
            <w:r w:rsidR="00E3588B">
              <w:rPr>
                <w:rFonts w:cs="Times New Roman" w:hint="cs"/>
                <w:rtl/>
              </w:rPr>
              <w:t>موظفين</w:t>
            </w:r>
            <w:r>
              <w:rPr>
                <w:rFonts w:cs="Times New Roman"/>
                <w:rtl/>
              </w:rPr>
              <w:t xml:space="preserve"> جد</w:t>
            </w:r>
            <w:r w:rsidR="00E3588B">
              <w:rPr>
                <w:rFonts w:cs="Times New Roman" w:hint="cs"/>
                <w:rtl/>
              </w:rPr>
              <w:t>د</w:t>
            </w:r>
            <w:r>
              <w:rPr>
                <w:rFonts w:cs="Times New Roman"/>
                <w:rtl/>
              </w:rPr>
              <w:t>،</w:t>
            </w:r>
            <w:r w:rsidR="00E3588B">
              <w:rPr>
                <w:rFonts w:hint="cs"/>
                <w:rtl/>
              </w:rPr>
              <w:t xml:space="preserve"> جعل الموظف مدير</w:t>
            </w:r>
            <w:r>
              <w:rPr>
                <w:rFonts w:cs="Times New Roman"/>
                <w:rtl/>
              </w:rPr>
              <w:t xml:space="preserve">، أو حذف </w:t>
            </w:r>
            <w:r w:rsidR="00E3588B">
              <w:rPr>
                <w:rFonts w:cs="Times New Roman" w:hint="cs"/>
                <w:rtl/>
              </w:rPr>
              <w:t>موظف.</w:t>
            </w:r>
          </w:p>
        </w:tc>
      </w:tr>
      <w:tr w:rsidR="00192119" w14:paraId="54E6F864"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62B1799" w14:textId="77777777" w:rsidR="00192119" w:rsidRPr="00C52003" w:rsidRDefault="00192119" w:rsidP="008354A3">
            <w:pPr>
              <w:pStyle w:val="YES"/>
              <w:jc w:val="center"/>
              <w:rPr>
                <w:b w:val="0"/>
                <w:bCs w:val="0"/>
                <w:rtl/>
              </w:rPr>
            </w:pPr>
            <w:r w:rsidRPr="00C52003">
              <w:rPr>
                <w:rFonts w:hint="cs"/>
                <w:b w:val="0"/>
                <w:bCs w:val="0"/>
                <w:rtl/>
              </w:rPr>
              <w:t>الفاعل الأولي</w:t>
            </w:r>
          </w:p>
        </w:tc>
        <w:tc>
          <w:tcPr>
            <w:tcW w:w="6470" w:type="dxa"/>
            <w:gridSpan w:val="2"/>
          </w:tcPr>
          <w:p w14:paraId="7E351155" w14:textId="77777777"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المدير</w:t>
            </w:r>
          </w:p>
        </w:tc>
      </w:tr>
      <w:tr w:rsidR="00192119" w14:paraId="235BE086"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BD400C0" w14:textId="77777777" w:rsidR="00192119" w:rsidRPr="00C52003" w:rsidRDefault="00192119" w:rsidP="008354A3">
            <w:pPr>
              <w:pStyle w:val="YES"/>
              <w:jc w:val="center"/>
              <w:rPr>
                <w:b w:val="0"/>
                <w:bCs w:val="0"/>
                <w:rtl/>
              </w:rPr>
            </w:pPr>
            <w:r w:rsidRPr="00C52003">
              <w:rPr>
                <w:rFonts w:hint="cs"/>
                <w:b w:val="0"/>
                <w:bCs w:val="0"/>
                <w:rtl/>
              </w:rPr>
              <w:t>الفاعل الثانوي</w:t>
            </w:r>
          </w:p>
        </w:tc>
        <w:tc>
          <w:tcPr>
            <w:tcW w:w="6470" w:type="dxa"/>
            <w:gridSpan w:val="2"/>
          </w:tcPr>
          <w:p w14:paraId="4F2D9938"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192119" w14:paraId="52C1D79C"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6C12CBB" w14:textId="77777777" w:rsidR="00192119" w:rsidRPr="00C52003" w:rsidRDefault="00192119" w:rsidP="008354A3">
            <w:pPr>
              <w:pStyle w:val="YES"/>
              <w:jc w:val="center"/>
              <w:rPr>
                <w:b w:val="0"/>
                <w:bCs w:val="0"/>
                <w:rtl/>
              </w:rPr>
            </w:pPr>
            <w:r w:rsidRPr="00C52003">
              <w:rPr>
                <w:rFonts w:hint="cs"/>
                <w:b w:val="0"/>
                <w:bCs w:val="0"/>
                <w:rtl/>
              </w:rPr>
              <w:t>الشروط المسبقة</w:t>
            </w:r>
          </w:p>
        </w:tc>
        <w:tc>
          <w:tcPr>
            <w:tcW w:w="6470" w:type="dxa"/>
            <w:gridSpan w:val="2"/>
          </w:tcPr>
          <w:p w14:paraId="0BDDB051" w14:textId="7D764AC3" w:rsidR="00192119" w:rsidRPr="00C52003" w:rsidRDefault="00494DD0"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أن يكون المدير قام </w:t>
            </w:r>
            <w:r w:rsidR="00A67C33">
              <w:rPr>
                <w:rFonts w:hint="cs"/>
                <w:rtl/>
              </w:rPr>
              <w:t>بتس</w:t>
            </w:r>
            <w:r>
              <w:rPr>
                <w:rFonts w:hint="cs"/>
                <w:rtl/>
              </w:rPr>
              <w:t>جيل الدخول.</w:t>
            </w:r>
          </w:p>
        </w:tc>
      </w:tr>
      <w:tr w:rsidR="00192119" w14:paraId="660A3D92" w14:textId="77777777" w:rsidTr="008354A3">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717960BF" w14:textId="77777777" w:rsidR="00192119" w:rsidRPr="00C52003" w:rsidRDefault="00192119" w:rsidP="008354A3">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588180DD"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7B397353"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192119" w14:paraId="588F9106" w14:textId="77777777" w:rsidTr="008354A3">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31E90526" w14:textId="77777777" w:rsidR="00192119" w:rsidRPr="00C52003" w:rsidRDefault="00192119" w:rsidP="008354A3">
            <w:pPr>
              <w:pStyle w:val="YES"/>
              <w:jc w:val="center"/>
              <w:rPr>
                <w:rtl/>
              </w:rPr>
            </w:pPr>
          </w:p>
        </w:tc>
        <w:tc>
          <w:tcPr>
            <w:tcW w:w="3240" w:type="dxa"/>
            <w:shd w:val="clear" w:color="auto" w:fill="FFFFFF" w:themeFill="background1"/>
          </w:tcPr>
          <w:p w14:paraId="537746FD" w14:textId="358DB91C" w:rsidR="00192119" w:rsidRPr="00C52003" w:rsidRDefault="00E22945"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يختار المستخدم </w:t>
            </w:r>
            <w:r w:rsidR="00C37D33">
              <w:rPr>
                <w:rFonts w:hint="cs"/>
                <w:rtl/>
              </w:rPr>
              <w:t>إضافة موظف او مدير جديد</w:t>
            </w:r>
            <w:r w:rsidR="007F5849">
              <w:rPr>
                <w:rFonts w:hint="cs"/>
                <w:rtl/>
              </w:rPr>
              <w:t xml:space="preserve"> ويدخل معلوماته.</w:t>
            </w:r>
          </w:p>
        </w:tc>
        <w:tc>
          <w:tcPr>
            <w:tcW w:w="3230" w:type="dxa"/>
            <w:shd w:val="clear" w:color="auto" w:fill="FFFFFF" w:themeFill="background1"/>
          </w:tcPr>
          <w:p w14:paraId="21EB3CFE" w14:textId="500A9EB6"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w:t>
            </w:r>
            <w:r w:rsidR="007F5849">
              <w:rPr>
                <w:rFonts w:hint="cs"/>
                <w:rtl/>
              </w:rPr>
              <w:t>بحفظ الموظف او المدير في قاعدة البيانات</w:t>
            </w:r>
          </w:p>
        </w:tc>
      </w:tr>
      <w:tr w:rsidR="00192119" w14:paraId="6C9A5DCB"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16BB683A" w14:textId="77777777" w:rsidR="00192119" w:rsidRPr="00C52003" w:rsidRDefault="00192119" w:rsidP="008354A3">
            <w:pPr>
              <w:pStyle w:val="YES"/>
              <w:jc w:val="center"/>
              <w:rPr>
                <w:b w:val="0"/>
                <w:bCs w:val="0"/>
                <w:rtl/>
              </w:rPr>
            </w:pPr>
            <w:r w:rsidRPr="00C52003">
              <w:rPr>
                <w:rFonts w:hint="cs"/>
                <w:b w:val="0"/>
                <w:bCs w:val="0"/>
                <w:rtl/>
              </w:rPr>
              <w:t>الشروط اللاحقة</w:t>
            </w:r>
          </w:p>
        </w:tc>
        <w:tc>
          <w:tcPr>
            <w:tcW w:w="6470" w:type="dxa"/>
            <w:gridSpan w:val="2"/>
          </w:tcPr>
          <w:p w14:paraId="2E9A32C4" w14:textId="1D2E9D55" w:rsidR="00192119" w:rsidRPr="00536166"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 xml:space="preserve">في حال نجاح العملية </w:t>
            </w:r>
            <w:r w:rsidR="00546989">
              <w:rPr>
                <w:rFonts w:cs="Times New Roman" w:hint="cs"/>
                <w:rtl/>
              </w:rPr>
              <w:t>يظهر الموظف الجديد في لائحة الموظفين</w:t>
            </w:r>
          </w:p>
        </w:tc>
      </w:tr>
      <w:tr w:rsidR="00192119" w14:paraId="51C4D4B2"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90D37B8" w14:textId="77777777" w:rsidR="00192119" w:rsidRPr="00C52003" w:rsidRDefault="00192119" w:rsidP="008354A3">
            <w:pPr>
              <w:pStyle w:val="YES"/>
              <w:jc w:val="center"/>
              <w:rPr>
                <w:b w:val="0"/>
                <w:bCs w:val="0"/>
                <w:rtl/>
              </w:rPr>
            </w:pPr>
            <w:r w:rsidRPr="00C52003">
              <w:rPr>
                <w:rFonts w:hint="cs"/>
                <w:b w:val="0"/>
                <w:bCs w:val="0"/>
                <w:rtl/>
              </w:rPr>
              <w:t>التدفقات البديلة</w:t>
            </w:r>
          </w:p>
        </w:tc>
        <w:tc>
          <w:tcPr>
            <w:tcW w:w="6470" w:type="dxa"/>
            <w:gridSpan w:val="2"/>
          </w:tcPr>
          <w:p w14:paraId="0B1F7B2B" w14:textId="334375C7" w:rsidR="00192119" w:rsidRPr="00992A6E" w:rsidRDefault="00992A6E"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tl/>
              </w:rPr>
            </w:pPr>
            <w:r w:rsidRPr="00992A6E">
              <w:rPr>
                <w:rFonts w:cs="Times New Roman"/>
                <w:rtl/>
              </w:rPr>
              <w:t>في حال فشل العملية، تظهر رسالة تفيد بفشل العملية</w:t>
            </w:r>
            <w:r>
              <w:rPr>
                <w:rFonts w:cs="Times New Roman" w:hint="cs"/>
                <w:rtl/>
              </w:rPr>
              <w:t xml:space="preserve"> </w:t>
            </w:r>
            <w:r w:rsidRPr="00992A6E">
              <w:rPr>
                <w:rFonts w:cs="Times New Roman"/>
                <w:rtl/>
              </w:rPr>
              <w:t>وتطلب المحاولة مرة أخرى</w:t>
            </w:r>
          </w:p>
        </w:tc>
      </w:tr>
    </w:tbl>
    <w:p w14:paraId="21021362" w14:textId="392A04B2" w:rsidR="00AB7AAA" w:rsidDel="00F24374" w:rsidRDefault="00C34F92" w:rsidP="00C34F92">
      <w:pPr>
        <w:pStyle w:val="Caption"/>
        <w:rPr>
          <w:del w:id="331" w:author="Khair Horani" w:date="2025-07-16T17:19:00Z" w16du:dateUtc="2025-07-16T14:19:00Z"/>
        </w:rPr>
      </w:pPr>
      <w:del w:id="332" w:author="Khair Horani" w:date="2025-07-16T17:19:00Z" w16du:dateUtc="2025-07-16T14:19:00Z">
        <w:r w:rsidDel="00F24374">
          <w:rPr>
            <w:rtl/>
          </w:rPr>
          <w:delText xml:space="preserve">الجدول </w:delText>
        </w:r>
        <w:r w:rsidDel="00F24374">
          <w:rPr>
            <w:rFonts w:hint="cs"/>
            <w:rtl/>
          </w:rPr>
          <w:delText>3-9</w:delText>
        </w:r>
      </w:del>
    </w:p>
    <w:p w14:paraId="31B516B9" w14:textId="73EE55DF" w:rsidR="00C71944" w:rsidRDefault="00C71944" w:rsidP="0008014B">
      <w:pPr>
        <w:pStyle w:val="YES"/>
        <w:numPr>
          <w:ilvl w:val="0"/>
          <w:numId w:val="8"/>
        </w:numPr>
      </w:pPr>
      <w:r>
        <w:rPr>
          <w:rFonts w:hint="cs"/>
          <w:rtl/>
        </w:rPr>
        <w:t>إدارة الشكاوي</w:t>
      </w:r>
      <w:r w:rsidR="00A675E0">
        <w:rPr>
          <w:rFonts w:hint="cs"/>
          <w:rtl/>
        </w:rPr>
        <w:t xml:space="preserve"> </w:t>
      </w:r>
      <w:r w:rsidR="00A675E0">
        <w:rPr>
          <w:rtl/>
        </w:rPr>
        <w:t>–</w:t>
      </w:r>
      <w:r w:rsidR="00A675E0">
        <w:rPr>
          <w:rFonts w:hint="cs"/>
          <w:rtl/>
        </w:rPr>
        <w:t xml:space="preserve"> </w:t>
      </w:r>
      <w:r w:rsidR="00A675E0">
        <w:t>Manage Complaints</w:t>
      </w:r>
      <w:r>
        <w:rPr>
          <w:rFonts w:hint="cs"/>
          <w:rtl/>
        </w:rPr>
        <w:t>:</w:t>
      </w:r>
    </w:p>
    <w:p w14:paraId="6F8DE155" w14:textId="73B94113" w:rsidR="00F24374" w:rsidRDefault="00F24374">
      <w:pPr>
        <w:pStyle w:val="Caption"/>
        <w:keepNext/>
        <w:rPr>
          <w:ins w:id="333" w:author="Khair Horani" w:date="2025-07-16T17:27:00Z" w16du:dateUtc="2025-07-16T14:27:00Z"/>
        </w:rPr>
        <w:pPrChange w:id="334" w:author="Khair Horani" w:date="2025-07-16T17:27:00Z" w16du:dateUtc="2025-07-16T14:27:00Z">
          <w:pPr/>
        </w:pPrChange>
      </w:pPr>
      <w:ins w:id="335" w:author="Khair Horani" w:date="2025-07-16T17:27:00Z" w16du:dateUtc="2025-07-16T14:27:00Z">
        <w:r>
          <w:rPr>
            <w:rtl/>
          </w:rPr>
          <w:t xml:space="preserve">جدول </w:t>
        </w:r>
        <w:r>
          <w:rPr>
            <w:rFonts w:hint="cs"/>
            <w:rtl/>
          </w:rPr>
          <w:t>3-10:</w:t>
        </w:r>
        <w:r w:rsidRPr="00F24374">
          <w:rPr>
            <w:rFonts w:hint="cs"/>
            <w:rtl/>
          </w:rPr>
          <w:t xml:space="preserve"> </w:t>
        </w:r>
        <w:r>
          <w:rPr>
            <w:rFonts w:hint="cs"/>
            <w:rtl/>
          </w:rPr>
          <w:t>تفاصيل حالة الاستخدام لإدارة الشكاوي</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192119" w14:paraId="35D74ED9" w14:textId="77777777" w:rsidTr="008354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4168F642" w14:textId="77777777" w:rsidR="00192119" w:rsidRPr="00C52003" w:rsidRDefault="00192119" w:rsidP="008354A3">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72BC1DFC" w14:textId="74B33450" w:rsidR="00192119" w:rsidRPr="00C52003" w:rsidRDefault="00DC6771" w:rsidP="008354A3">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DC6771">
              <w:rPr>
                <w:rFonts w:cs="Times New Roman"/>
                <w:b w:val="0"/>
                <w:bCs w:val="0"/>
                <w:rtl/>
              </w:rPr>
              <w:t xml:space="preserve">إدارة الشكاوي – </w:t>
            </w:r>
            <w:r w:rsidRPr="00DC6771">
              <w:rPr>
                <w:b w:val="0"/>
                <w:bCs w:val="0"/>
              </w:rPr>
              <w:t>Manage Complaints</w:t>
            </w:r>
          </w:p>
        </w:tc>
      </w:tr>
      <w:tr w:rsidR="00192119" w14:paraId="2436EAEC"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FF8AFE1" w14:textId="77777777" w:rsidR="00192119" w:rsidRPr="00C52003" w:rsidRDefault="00192119" w:rsidP="008354A3">
            <w:pPr>
              <w:pStyle w:val="YES"/>
              <w:jc w:val="center"/>
              <w:rPr>
                <w:b w:val="0"/>
                <w:bCs w:val="0"/>
                <w:rtl/>
              </w:rPr>
            </w:pPr>
            <w:r w:rsidRPr="00C52003">
              <w:rPr>
                <w:rFonts w:hint="cs"/>
                <w:b w:val="0"/>
                <w:bCs w:val="0"/>
                <w:rtl/>
              </w:rPr>
              <w:t>رقم معرف حالة الاستخدام</w:t>
            </w:r>
          </w:p>
        </w:tc>
        <w:tc>
          <w:tcPr>
            <w:tcW w:w="6470" w:type="dxa"/>
            <w:gridSpan w:val="2"/>
          </w:tcPr>
          <w:p w14:paraId="2280046F" w14:textId="5682A02E"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pPr>
            <w:r>
              <w:t>UC-</w:t>
            </w:r>
            <w:r w:rsidR="002A53FF">
              <w:t>10</w:t>
            </w:r>
          </w:p>
        </w:tc>
      </w:tr>
      <w:tr w:rsidR="00192119" w14:paraId="7AA0CE39"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9DF15FB" w14:textId="77777777" w:rsidR="00192119" w:rsidRPr="00C52003" w:rsidRDefault="00192119" w:rsidP="008354A3">
            <w:pPr>
              <w:pStyle w:val="YES"/>
              <w:jc w:val="center"/>
              <w:rPr>
                <w:b w:val="0"/>
                <w:bCs w:val="0"/>
                <w:rtl/>
              </w:rPr>
            </w:pPr>
            <w:r w:rsidRPr="00C52003">
              <w:rPr>
                <w:rFonts w:hint="cs"/>
                <w:b w:val="0"/>
                <w:bCs w:val="0"/>
                <w:rtl/>
              </w:rPr>
              <w:t>وصف موجز</w:t>
            </w:r>
          </w:p>
        </w:tc>
        <w:tc>
          <w:tcPr>
            <w:tcW w:w="6470" w:type="dxa"/>
            <w:gridSpan w:val="2"/>
          </w:tcPr>
          <w:p w14:paraId="2E5B2B81" w14:textId="08E5F94D" w:rsidR="00192119" w:rsidRPr="00C52003" w:rsidRDefault="00DC6771"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المدير بمراجعة </w:t>
            </w:r>
            <w:r w:rsidR="005477D1">
              <w:rPr>
                <w:rFonts w:hint="cs"/>
                <w:rtl/>
              </w:rPr>
              <w:t xml:space="preserve">الشكاوي </w:t>
            </w:r>
            <w:r w:rsidR="003A477B">
              <w:rPr>
                <w:rFonts w:hint="cs"/>
                <w:rtl/>
              </w:rPr>
              <w:t>الواردة،</w:t>
            </w:r>
            <w:r w:rsidR="005477D1">
              <w:rPr>
                <w:rFonts w:hint="cs"/>
                <w:rtl/>
              </w:rPr>
              <w:t xml:space="preserve"> ومعالج</w:t>
            </w:r>
            <w:r w:rsidR="003A477B">
              <w:rPr>
                <w:rFonts w:hint="cs"/>
                <w:rtl/>
              </w:rPr>
              <w:t>تها</w:t>
            </w:r>
          </w:p>
        </w:tc>
      </w:tr>
      <w:tr w:rsidR="00192119" w14:paraId="6E7AF167"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6146329" w14:textId="77777777" w:rsidR="00192119" w:rsidRPr="00C52003" w:rsidRDefault="00192119" w:rsidP="008354A3">
            <w:pPr>
              <w:pStyle w:val="YES"/>
              <w:jc w:val="center"/>
              <w:rPr>
                <w:b w:val="0"/>
                <w:bCs w:val="0"/>
                <w:rtl/>
              </w:rPr>
            </w:pPr>
            <w:r w:rsidRPr="00C52003">
              <w:rPr>
                <w:rFonts w:hint="cs"/>
                <w:b w:val="0"/>
                <w:bCs w:val="0"/>
                <w:rtl/>
              </w:rPr>
              <w:t>الفاعل الأولي</w:t>
            </w:r>
          </w:p>
        </w:tc>
        <w:tc>
          <w:tcPr>
            <w:tcW w:w="6470" w:type="dxa"/>
            <w:gridSpan w:val="2"/>
          </w:tcPr>
          <w:p w14:paraId="572CD883" w14:textId="77777777"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المدير</w:t>
            </w:r>
          </w:p>
        </w:tc>
      </w:tr>
      <w:tr w:rsidR="00192119" w14:paraId="7F625737"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7D8BF81F" w14:textId="77777777" w:rsidR="00192119" w:rsidRPr="00C52003" w:rsidRDefault="00192119" w:rsidP="008354A3">
            <w:pPr>
              <w:pStyle w:val="YES"/>
              <w:jc w:val="center"/>
              <w:rPr>
                <w:b w:val="0"/>
                <w:bCs w:val="0"/>
                <w:rtl/>
              </w:rPr>
            </w:pPr>
            <w:r w:rsidRPr="00C52003">
              <w:rPr>
                <w:rFonts w:hint="cs"/>
                <w:b w:val="0"/>
                <w:bCs w:val="0"/>
                <w:rtl/>
              </w:rPr>
              <w:t>الفاعل الثانوي</w:t>
            </w:r>
          </w:p>
        </w:tc>
        <w:tc>
          <w:tcPr>
            <w:tcW w:w="6470" w:type="dxa"/>
            <w:gridSpan w:val="2"/>
          </w:tcPr>
          <w:p w14:paraId="7DBAB944"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192119" w14:paraId="78CA5B39"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AB8E05F" w14:textId="77777777" w:rsidR="00192119" w:rsidRPr="00C52003" w:rsidRDefault="00192119" w:rsidP="008354A3">
            <w:pPr>
              <w:pStyle w:val="YES"/>
              <w:jc w:val="center"/>
              <w:rPr>
                <w:b w:val="0"/>
                <w:bCs w:val="0"/>
                <w:rtl/>
              </w:rPr>
            </w:pPr>
            <w:r w:rsidRPr="00C52003">
              <w:rPr>
                <w:rFonts w:hint="cs"/>
                <w:b w:val="0"/>
                <w:bCs w:val="0"/>
                <w:rtl/>
              </w:rPr>
              <w:t>الشروط المسبقة</w:t>
            </w:r>
          </w:p>
        </w:tc>
        <w:tc>
          <w:tcPr>
            <w:tcW w:w="6470" w:type="dxa"/>
            <w:gridSpan w:val="2"/>
          </w:tcPr>
          <w:p w14:paraId="2184A568" w14:textId="2970DD59" w:rsidR="00192119" w:rsidRPr="00C52003" w:rsidRDefault="003A477B"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sidRPr="003A477B">
              <w:rPr>
                <w:rFonts w:cs="Times New Roman"/>
                <w:rtl/>
              </w:rPr>
              <w:t xml:space="preserve">أن يكون المدير قام </w:t>
            </w:r>
            <w:r w:rsidR="00A67C33">
              <w:rPr>
                <w:rFonts w:cs="Times New Roman" w:hint="cs"/>
                <w:rtl/>
              </w:rPr>
              <w:t>بت</w:t>
            </w:r>
            <w:r w:rsidRPr="003A477B">
              <w:rPr>
                <w:rFonts w:cs="Times New Roman"/>
                <w:rtl/>
              </w:rPr>
              <w:t>سجيل الدخول</w:t>
            </w:r>
          </w:p>
        </w:tc>
      </w:tr>
      <w:tr w:rsidR="00192119" w14:paraId="751D6AB8" w14:textId="77777777" w:rsidTr="008354A3">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061A8EC0" w14:textId="77777777" w:rsidR="00192119" w:rsidRPr="00C52003" w:rsidRDefault="00192119" w:rsidP="008354A3">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43E304BC"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773987D8" w14:textId="77777777" w:rsidR="00192119" w:rsidRPr="00C52003"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192119" w14:paraId="0CBA4962" w14:textId="77777777" w:rsidTr="008354A3">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0493FB6D" w14:textId="77777777" w:rsidR="00192119" w:rsidRPr="00C52003" w:rsidRDefault="00192119" w:rsidP="008354A3">
            <w:pPr>
              <w:pStyle w:val="YES"/>
              <w:jc w:val="center"/>
              <w:rPr>
                <w:rtl/>
              </w:rPr>
            </w:pPr>
          </w:p>
        </w:tc>
        <w:tc>
          <w:tcPr>
            <w:tcW w:w="3240" w:type="dxa"/>
            <w:shd w:val="clear" w:color="auto" w:fill="FFFFFF" w:themeFill="background1"/>
          </w:tcPr>
          <w:p w14:paraId="3C212B56" w14:textId="731B23A7"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المستخدم</w:t>
            </w:r>
            <w:r w:rsidR="00ED4D7F">
              <w:rPr>
                <w:rFonts w:hint="cs"/>
                <w:rtl/>
              </w:rPr>
              <w:t xml:space="preserve"> </w:t>
            </w:r>
            <w:r w:rsidR="004C7123">
              <w:rPr>
                <w:rFonts w:hint="cs"/>
                <w:rtl/>
              </w:rPr>
              <w:t>بمراجعة الشكاوي الواردة لمؤسسته و</w:t>
            </w:r>
            <w:r w:rsidR="00773FC1">
              <w:rPr>
                <w:rFonts w:hint="cs"/>
                <w:rtl/>
              </w:rPr>
              <w:t>يقوم بمعالجتها</w:t>
            </w:r>
          </w:p>
        </w:tc>
        <w:tc>
          <w:tcPr>
            <w:tcW w:w="3230" w:type="dxa"/>
            <w:shd w:val="clear" w:color="auto" w:fill="FFFFFF" w:themeFill="background1"/>
          </w:tcPr>
          <w:p w14:paraId="5F88588F" w14:textId="10FD5307" w:rsidR="00192119" w:rsidRPr="00C52003" w:rsidRDefault="00192119" w:rsidP="008354A3">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w:t>
            </w:r>
            <w:r w:rsidR="00126921">
              <w:rPr>
                <w:rFonts w:hint="cs"/>
                <w:rtl/>
              </w:rPr>
              <w:t>بعرض جميع الشكاوي الواردة</w:t>
            </w:r>
            <w:r w:rsidR="008A2198">
              <w:rPr>
                <w:rFonts w:hint="cs"/>
                <w:rtl/>
              </w:rPr>
              <w:t xml:space="preserve"> من المواطنين</w:t>
            </w:r>
            <w:r w:rsidR="00126921">
              <w:rPr>
                <w:rFonts w:hint="cs"/>
                <w:rtl/>
              </w:rPr>
              <w:t xml:space="preserve"> للمؤسسة</w:t>
            </w:r>
          </w:p>
        </w:tc>
      </w:tr>
      <w:tr w:rsidR="00192119" w14:paraId="494C6480" w14:textId="77777777" w:rsidTr="008354A3">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19DE980" w14:textId="77777777" w:rsidR="00192119" w:rsidRPr="00C52003" w:rsidRDefault="00192119" w:rsidP="008354A3">
            <w:pPr>
              <w:pStyle w:val="YES"/>
              <w:jc w:val="center"/>
              <w:rPr>
                <w:b w:val="0"/>
                <w:bCs w:val="0"/>
                <w:rtl/>
              </w:rPr>
            </w:pPr>
            <w:r w:rsidRPr="00C52003">
              <w:rPr>
                <w:rFonts w:hint="cs"/>
                <w:b w:val="0"/>
                <w:bCs w:val="0"/>
                <w:rtl/>
              </w:rPr>
              <w:t>الشروط اللاحقة</w:t>
            </w:r>
          </w:p>
        </w:tc>
        <w:tc>
          <w:tcPr>
            <w:tcW w:w="6470" w:type="dxa"/>
            <w:gridSpan w:val="2"/>
          </w:tcPr>
          <w:p w14:paraId="0213B67C" w14:textId="7E39F5DF" w:rsidR="00192119" w:rsidRPr="00536166" w:rsidRDefault="00192119" w:rsidP="008354A3">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 xml:space="preserve">في حال نجاح العملية </w:t>
            </w:r>
            <w:r w:rsidR="008A2198">
              <w:rPr>
                <w:rFonts w:cs="Times New Roman" w:hint="cs"/>
                <w:rtl/>
              </w:rPr>
              <w:t>يتم تنبيه المواطن بأن</w:t>
            </w:r>
            <w:r w:rsidR="0093662B">
              <w:rPr>
                <w:rFonts w:cs="Times New Roman" w:hint="cs"/>
                <w:rtl/>
              </w:rPr>
              <w:t xml:space="preserve"> </w:t>
            </w:r>
            <w:r w:rsidR="001F39C7">
              <w:rPr>
                <w:rFonts w:cs="Times New Roman" w:hint="cs"/>
                <w:rtl/>
              </w:rPr>
              <w:t>شكواه تم النظر به</w:t>
            </w:r>
          </w:p>
        </w:tc>
      </w:tr>
      <w:tr w:rsidR="00192119" w14:paraId="679BEF0A" w14:textId="77777777" w:rsidTr="008354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2B857D9" w14:textId="77777777" w:rsidR="00192119" w:rsidRPr="00C52003" w:rsidRDefault="00192119" w:rsidP="008354A3">
            <w:pPr>
              <w:pStyle w:val="YES"/>
              <w:jc w:val="center"/>
              <w:rPr>
                <w:b w:val="0"/>
                <w:bCs w:val="0"/>
                <w:rtl/>
              </w:rPr>
            </w:pPr>
            <w:r w:rsidRPr="00C52003">
              <w:rPr>
                <w:rFonts w:hint="cs"/>
                <w:b w:val="0"/>
                <w:bCs w:val="0"/>
                <w:rtl/>
              </w:rPr>
              <w:t>التدفقات البديلة</w:t>
            </w:r>
          </w:p>
        </w:tc>
        <w:tc>
          <w:tcPr>
            <w:tcW w:w="6470" w:type="dxa"/>
            <w:gridSpan w:val="2"/>
          </w:tcPr>
          <w:p w14:paraId="450EE60A" w14:textId="7A9C997F" w:rsidR="00192119" w:rsidRPr="009B0702" w:rsidRDefault="00192119" w:rsidP="00C34F92">
            <w:pPr>
              <w:pStyle w:val="YES"/>
              <w:keepNext/>
              <w:cnfStyle w:val="000000100000" w:firstRow="0" w:lastRow="0" w:firstColumn="0" w:lastColumn="0" w:oddVBand="0" w:evenVBand="0" w:oddHBand="1" w:evenHBand="0" w:firstRowFirstColumn="0" w:firstRowLastColumn="0" w:lastRowFirstColumn="0" w:lastRowLastColumn="0"/>
              <w:rPr>
                <w:rFonts w:cs="Times New Roman"/>
              </w:rPr>
            </w:pPr>
          </w:p>
        </w:tc>
      </w:tr>
    </w:tbl>
    <w:p w14:paraId="1A980861" w14:textId="6D6E4777" w:rsidR="00C34F92" w:rsidRPr="00C34F92" w:rsidDel="00F24374" w:rsidRDefault="00C34F92" w:rsidP="00C34F92">
      <w:pPr>
        <w:pStyle w:val="Caption"/>
        <w:rPr>
          <w:del w:id="336" w:author="Khair Horani" w:date="2025-07-16T17:19:00Z" w16du:dateUtc="2025-07-16T14:19:00Z"/>
          <w:rtl/>
        </w:rPr>
      </w:pPr>
      <w:del w:id="337" w:author="Khair Horani" w:date="2025-07-16T17:19:00Z" w16du:dateUtc="2025-07-16T14:19:00Z">
        <w:r w:rsidDel="00F24374">
          <w:rPr>
            <w:rtl/>
          </w:rPr>
          <w:delText xml:space="preserve">الجدول </w:delText>
        </w:r>
        <w:r w:rsidDel="00F24374">
          <w:rPr>
            <w:rFonts w:hint="cs"/>
            <w:rtl/>
          </w:rPr>
          <w:delText>3-10</w:delText>
        </w:r>
      </w:del>
    </w:p>
    <w:p w14:paraId="2A15A42E" w14:textId="7B06C294" w:rsidR="00AB7AAA" w:rsidRPr="007B1548" w:rsidRDefault="007B1548" w:rsidP="007B1548">
      <w:pPr>
        <w:bidi w:val="0"/>
        <w:rPr>
          <w:rFonts w:ascii="Arial" w:hAnsi="Arial" w:cstheme="majorBidi"/>
          <w:szCs w:val="28"/>
        </w:rPr>
      </w:pPr>
      <w:r>
        <w:rPr>
          <w:rtl/>
        </w:rPr>
        <w:br w:type="page"/>
      </w:r>
    </w:p>
    <w:p w14:paraId="46B67952" w14:textId="5EF53284" w:rsidR="00D8711A" w:rsidRDefault="00D8711A" w:rsidP="001252A4">
      <w:pPr>
        <w:pStyle w:val="H4"/>
      </w:pPr>
      <w:r w:rsidRPr="001252A4">
        <w:rPr>
          <w:rtl/>
        </w:rPr>
        <w:lastRenderedPageBreak/>
        <w:tab/>
      </w:r>
      <w:r w:rsidRPr="001252A4">
        <w:rPr>
          <w:rtl/>
        </w:rPr>
        <w:tab/>
        <w:t>3-2-2-1 بالنسبة للم</w:t>
      </w:r>
      <w:r w:rsidR="00B56E20">
        <w:rPr>
          <w:rFonts w:hint="cs"/>
          <w:rtl/>
        </w:rPr>
        <w:t>وظف</w:t>
      </w:r>
    </w:p>
    <w:p w14:paraId="64E7E1E7" w14:textId="444A43CD" w:rsidR="006B2DEC" w:rsidRDefault="00B33FFA" w:rsidP="0008014B">
      <w:pPr>
        <w:pStyle w:val="YES"/>
        <w:numPr>
          <w:ilvl w:val="0"/>
          <w:numId w:val="9"/>
        </w:numPr>
      </w:pPr>
      <w:r>
        <w:rPr>
          <w:rFonts w:hint="cs"/>
          <w:rtl/>
        </w:rPr>
        <w:t>معالجة طلباته</w:t>
      </w:r>
      <w:r w:rsidR="006B2DEC">
        <w:rPr>
          <w:rFonts w:hint="cs"/>
          <w:rtl/>
        </w:rPr>
        <w:t xml:space="preserve"> </w:t>
      </w:r>
      <w:r w:rsidR="006B2DEC">
        <w:rPr>
          <w:rtl/>
        </w:rPr>
        <w:t>–</w:t>
      </w:r>
      <w:r w:rsidR="006B2DEC">
        <w:rPr>
          <w:rFonts w:hint="cs"/>
          <w:rtl/>
        </w:rPr>
        <w:t xml:space="preserve"> </w:t>
      </w:r>
      <w:r w:rsidR="006B2DEC">
        <w:t>Manage Requests</w:t>
      </w:r>
      <w:r w:rsidR="006B2DEC">
        <w:rPr>
          <w:rFonts w:hint="cs"/>
          <w:rtl/>
        </w:rPr>
        <w:t>:</w:t>
      </w:r>
    </w:p>
    <w:p w14:paraId="537A7334" w14:textId="159A9601" w:rsidR="00F24374" w:rsidRDefault="00F24374">
      <w:pPr>
        <w:pStyle w:val="Caption"/>
        <w:keepNext/>
        <w:rPr>
          <w:ins w:id="338" w:author="Khair Horani" w:date="2025-07-16T17:28:00Z" w16du:dateUtc="2025-07-16T14:28:00Z"/>
        </w:rPr>
        <w:pPrChange w:id="339" w:author="Khair Horani" w:date="2025-07-16T17:28:00Z" w16du:dateUtc="2025-07-16T14:28:00Z">
          <w:pPr/>
        </w:pPrChange>
      </w:pPr>
      <w:ins w:id="340" w:author="Khair Horani" w:date="2025-07-16T17:28:00Z" w16du:dateUtc="2025-07-16T14:28:00Z">
        <w:r>
          <w:rPr>
            <w:rtl/>
          </w:rPr>
          <w:t xml:space="preserve">جدول </w:t>
        </w:r>
        <w:r>
          <w:rPr>
            <w:rFonts w:hint="cs"/>
            <w:rtl/>
          </w:rPr>
          <w:t>3-11:</w:t>
        </w:r>
        <w:r w:rsidRPr="00F24374">
          <w:rPr>
            <w:rFonts w:hint="cs"/>
            <w:rtl/>
          </w:rPr>
          <w:t xml:space="preserve"> </w:t>
        </w:r>
        <w:r>
          <w:rPr>
            <w:rFonts w:hint="cs"/>
            <w:rtl/>
          </w:rPr>
          <w:t>تفاصيل حالة الاستخدام لمعالجة الطلب</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683BD4" w14:paraId="728C0103" w14:textId="77777777" w:rsidTr="00E117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3727AED1" w14:textId="77777777" w:rsidR="00683BD4" w:rsidRPr="00C52003" w:rsidRDefault="00683BD4" w:rsidP="00E11726">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086A56AE" w14:textId="3FC5F4B9" w:rsidR="00683BD4" w:rsidRPr="00C52003" w:rsidRDefault="0055726D" w:rsidP="00E11726">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Pr>
                <w:rFonts w:cs="Times New Roman" w:hint="cs"/>
                <w:b w:val="0"/>
                <w:bCs w:val="0"/>
                <w:rtl/>
              </w:rPr>
              <w:t>معالجة طلباته</w:t>
            </w:r>
            <w:r w:rsidR="00683BD4" w:rsidRPr="00DC6771">
              <w:rPr>
                <w:rFonts w:cs="Times New Roman"/>
                <w:b w:val="0"/>
                <w:bCs w:val="0"/>
                <w:rtl/>
              </w:rPr>
              <w:t xml:space="preserve"> – </w:t>
            </w:r>
            <w:r w:rsidR="001C45F0">
              <w:rPr>
                <w:b w:val="0"/>
                <w:bCs w:val="0"/>
              </w:rPr>
              <w:t>Process</w:t>
            </w:r>
            <w:r w:rsidR="00683BD4" w:rsidRPr="00DC6771">
              <w:rPr>
                <w:b w:val="0"/>
                <w:bCs w:val="0"/>
              </w:rPr>
              <w:t xml:space="preserve"> </w:t>
            </w:r>
            <w:r>
              <w:rPr>
                <w:b w:val="0"/>
                <w:bCs w:val="0"/>
              </w:rPr>
              <w:t>Requests</w:t>
            </w:r>
          </w:p>
        </w:tc>
      </w:tr>
      <w:tr w:rsidR="00683BD4" w14:paraId="720A58F9"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00FCBF3" w14:textId="77777777" w:rsidR="00683BD4" w:rsidRPr="00C52003" w:rsidRDefault="00683BD4" w:rsidP="00E11726">
            <w:pPr>
              <w:pStyle w:val="YES"/>
              <w:jc w:val="center"/>
              <w:rPr>
                <w:b w:val="0"/>
                <w:bCs w:val="0"/>
                <w:rtl/>
              </w:rPr>
            </w:pPr>
            <w:r w:rsidRPr="00C52003">
              <w:rPr>
                <w:rFonts w:hint="cs"/>
                <w:b w:val="0"/>
                <w:bCs w:val="0"/>
                <w:rtl/>
              </w:rPr>
              <w:t>رقم معرف حالة الاستخدام</w:t>
            </w:r>
          </w:p>
        </w:tc>
        <w:tc>
          <w:tcPr>
            <w:tcW w:w="6470" w:type="dxa"/>
            <w:gridSpan w:val="2"/>
          </w:tcPr>
          <w:p w14:paraId="790FE67E" w14:textId="0626DD69" w:rsidR="00683BD4" w:rsidRPr="00C52003" w:rsidRDefault="00683BD4"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t>UC-1</w:t>
            </w:r>
            <w:r w:rsidR="0055726D">
              <w:t>1</w:t>
            </w:r>
          </w:p>
        </w:tc>
      </w:tr>
      <w:tr w:rsidR="00683BD4" w14:paraId="090588FD"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120430FC" w14:textId="77777777" w:rsidR="00683BD4" w:rsidRPr="00C52003" w:rsidRDefault="00683BD4" w:rsidP="00E11726">
            <w:pPr>
              <w:pStyle w:val="YES"/>
              <w:jc w:val="center"/>
              <w:rPr>
                <w:b w:val="0"/>
                <w:bCs w:val="0"/>
                <w:rtl/>
              </w:rPr>
            </w:pPr>
            <w:r w:rsidRPr="00C52003">
              <w:rPr>
                <w:rFonts w:hint="cs"/>
                <w:b w:val="0"/>
                <w:bCs w:val="0"/>
                <w:rtl/>
              </w:rPr>
              <w:t>وصف موجز</w:t>
            </w:r>
          </w:p>
        </w:tc>
        <w:tc>
          <w:tcPr>
            <w:tcW w:w="6470" w:type="dxa"/>
            <w:gridSpan w:val="2"/>
          </w:tcPr>
          <w:p w14:paraId="45D7F602" w14:textId="3C0F909B" w:rsidR="00683BD4" w:rsidRPr="00C52003" w:rsidRDefault="00683BD4"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w:t>
            </w:r>
            <w:r w:rsidR="0055726D">
              <w:rPr>
                <w:rFonts w:hint="cs"/>
                <w:rtl/>
              </w:rPr>
              <w:t xml:space="preserve">الموظف </w:t>
            </w:r>
            <w:r w:rsidR="00B727B6">
              <w:rPr>
                <w:rFonts w:hint="cs"/>
                <w:rtl/>
              </w:rPr>
              <w:t xml:space="preserve">بمراجعة جميع الطلبات التي كلف بها </w:t>
            </w:r>
            <w:r w:rsidR="005952D3">
              <w:rPr>
                <w:rFonts w:hint="cs"/>
                <w:rtl/>
              </w:rPr>
              <w:t>ويقوم</w:t>
            </w:r>
            <w:r w:rsidR="00B727B6">
              <w:rPr>
                <w:rFonts w:hint="cs"/>
                <w:rtl/>
              </w:rPr>
              <w:t xml:space="preserve"> بمعالجتها</w:t>
            </w:r>
            <w:r w:rsidR="00821576">
              <w:rPr>
                <w:rFonts w:hint="cs"/>
                <w:rtl/>
              </w:rPr>
              <w:t xml:space="preserve"> ويمكنه إضافة موعد لحل الطلب الى جدول المواعيد</w:t>
            </w:r>
            <w:r w:rsidR="005952D3">
              <w:rPr>
                <w:rFonts w:hint="cs"/>
                <w:rtl/>
              </w:rPr>
              <w:t>.</w:t>
            </w:r>
          </w:p>
        </w:tc>
      </w:tr>
      <w:tr w:rsidR="00683BD4" w14:paraId="24F39666"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46518B8" w14:textId="77777777" w:rsidR="00683BD4" w:rsidRPr="00C52003" w:rsidRDefault="00683BD4" w:rsidP="00E11726">
            <w:pPr>
              <w:pStyle w:val="YES"/>
              <w:jc w:val="center"/>
              <w:rPr>
                <w:b w:val="0"/>
                <w:bCs w:val="0"/>
                <w:rtl/>
              </w:rPr>
            </w:pPr>
            <w:r w:rsidRPr="00C52003">
              <w:rPr>
                <w:rFonts w:hint="cs"/>
                <w:b w:val="0"/>
                <w:bCs w:val="0"/>
                <w:rtl/>
              </w:rPr>
              <w:t>الفاعل الأولي</w:t>
            </w:r>
          </w:p>
        </w:tc>
        <w:tc>
          <w:tcPr>
            <w:tcW w:w="6470" w:type="dxa"/>
            <w:gridSpan w:val="2"/>
          </w:tcPr>
          <w:p w14:paraId="25721746" w14:textId="79FD54EC" w:rsidR="00683BD4" w:rsidRPr="00C52003" w:rsidRDefault="005952D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الموظف</w:t>
            </w:r>
          </w:p>
        </w:tc>
      </w:tr>
      <w:tr w:rsidR="00683BD4" w14:paraId="52301385"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FDD82D9" w14:textId="77777777" w:rsidR="00683BD4" w:rsidRPr="00C52003" w:rsidRDefault="00683BD4" w:rsidP="00E11726">
            <w:pPr>
              <w:pStyle w:val="YES"/>
              <w:jc w:val="center"/>
              <w:rPr>
                <w:b w:val="0"/>
                <w:bCs w:val="0"/>
                <w:rtl/>
              </w:rPr>
            </w:pPr>
            <w:r w:rsidRPr="00C52003">
              <w:rPr>
                <w:rFonts w:hint="cs"/>
                <w:b w:val="0"/>
                <w:bCs w:val="0"/>
                <w:rtl/>
              </w:rPr>
              <w:t>الفاعل الثانوي</w:t>
            </w:r>
          </w:p>
        </w:tc>
        <w:tc>
          <w:tcPr>
            <w:tcW w:w="6470" w:type="dxa"/>
            <w:gridSpan w:val="2"/>
          </w:tcPr>
          <w:p w14:paraId="5FF196B9" w14:textId="77777777" w:rsidR="00683BD4" w:rsidRPr="00C52003" w:rsidRDefault="00683BD4"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683BD4" w14:paraId="08294788"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969A6C4" w14:textId="77777777" w:rsidR="00683BD4" w:rsidRPr="00C52003" w:rsidRDefault="00683BD4" w:rsidP="00E11726">
            <w:pPr>
              <w:pStyle w:val="YES"/>
              <w:jc w:val="center"/>
              <w:rPr>
                <w:b w:val="0"/>
                <w:bCs w:val="0"/>
                <w:rtl/>
              </w:rPr>
            </w:pPr>
            <w:r w:rsidRPr="00C52003">
              <w:rPr>
                <w:rFonts w:hint="cs"/>
                <w:b w:val="0"/>
                <w:bCs w:val="0"/>
                <w:rtl/>
              </w:rPr>
              <w:t>الشروط المسبقة</w:t>
            </w:r>
          </w:p>
        </w:tc>
        <w:tc>
          <w:tcPr>
            <w:tcW w:w="6470" w:type="dxa"/>
            <w:gridSpan w:val="2"/>
          </w:tcPr>
          <w:p w14:paraId="052F71B1" w14:textId="52DA1273" w:rsidR="00683BD4" w:rsidRPr="00C52003" w:rsidRDefault="00683BD4"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sidRPr="003A477B">
              <w:rPr>
                <w:rFonts w:cs="Times New Roman"/>
                <w:rtl/>
              </w:rPr>
              <w:t xml:space="preserve">أن يكون </w:t>
            </w:r>
            <w:r w:rsidR="009F19D5">
              <w:rPr>
                <w:rFonts w:cs="Times New Roman" w:hint="cs"/>
                <w:rtl/>
              </w:rPr>
              <w:t>الموظف</w:t>
            </w:r>
            <w:r w:rsidRPr="003A477B">
              <w:rPr>
                <w:rFonts w:cs="Times New Roman"/>
                <w:rtl/>
              </w:rPr>
              <w:t xml:space="preserve"> قام </w:t>
            </w:r>
            <w:r w:rsidR="005952D3">
              <w:rPr>
                <w:rFonts w:cs="Times New Roman" w:hint="cs"/>
                <w:rtl/>
              </w:rPr>
              <w:t>ب</w:t>
            </w:r>
            <w:r w:rsidR="00A67C33">
              <w:rPr>
                <w:rFonts w:cs="Times New Roman" w:hint="cs"/>
                <w:rtl/>
              </w:rPr>
              <w:t>ت</w:t>
            </w:r>
            <w:r w:rsidRPr="003A477B">
              <w:rPr>
                <w:rFonts w:cs="Times New Roman"/>
                <w:rtl/>
              </w:rPr>
              <w:t>سجيل الدخول</w:t>
            </w:r>
          </w:p>
        </w:tc>
      </w:tr>
      <w:tr w:rsidR="00683BD4" w14:paraId="0C2991DB" w14:textId="77777777" w:rsidTr="00E11726">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32A9D0AC" w14:textId="77777777" w:rsidR="00683BD4" w:rsidRPr="00C52003" w:rsidRDefault="00683BD4" w:rsidP="00E11726">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37B72D07" w14:textId="77777777" w:rsidR="00683BD4" w:rsidRPr="00C52003" w:rsidRDefault="00683BD4"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09473785" w14:textId="77777777" w:rsidR="00683BD4" w:rsidRPr="00C52003" w:rsidRDefault="00683BD4"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683BD4" w14:paraId="0B88298F" w14:textId="77777777" w:rsidTr="00E11726">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31CD3C4D" w14:textId="77777777" w:rsidR="00683BD4" w:rsidRPr="00C52003" w:rsidRDefault="00683BD4" w:rsidP="00E11726">
            <w:pPr>
              <w:pStyle w:val="YES"/>
              <w:jc w:val="center"/>
              <w:rPr>
                <w:rtl/>
              </w:rPr>
            </w:pPr>
          </w:p>
        </w:tc>
        <w:tc>
          <w:tcPr>
            <w:tcW w:w="3240" w:type="dxa"/>
            <w:shd w:val="clear" w:color="auto" w:fill="FFFFFF" w:themeFill="background1"/>
          </w:tcPr>
          <w:p w14:paraId="298F233A" w14:textId="1CA9B1B9" w:rsidR="00683BD4" w:rsidRPr="00C52003" w:rsidRDefault="00683BD4"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بمراجعة </w:t>
            </w:r>
            <w:r w:rsidR="009F19D5">
              <w:rPr>
                <w:rFonts w:hint="cs"/>
                <w:rtl/>
              </w:rPr>
              <w:t>الطلبات</w:t>
            </w:r>
            <w:r w:rsidR="00CB497B">
              <w:rPr>
                <w:rFonts w:hint="cs"/>
                <w:rtl/>
              </w:rPr>
              <w:t xml:space="preserve"> التي كلف بها وي</w:t>
            </w:r>
            <w:r>
              <w:rPr>
                <w:rFonts w:hint="cs"/>
                <w:rtl/>
              </w:rPr>
              <w:t>قوم بمعالجتها</w:t>
            </w:r>
          </w:p>
        </w:tc>
        <w:tc>
          <w:tcPr>
            <w:tcW w:w="3230" w:type="dxa"/>
            <w:shd w:val="clear" w:color="auto" w:fill="FFFFFF" w:themeFill="background1"/>
          </w:tcPr>
          <w:p w14:paraId="734725F5" w14:textId="1A5DD95A" w:rsidR="00683BD4" w:rsidRPr="00C52003" w:rsidRDefault="00683BD4"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بعرض جميع </w:t>
            </w:r>
            <w:r w:rsidR="00CB497B">
              <w:rPr>
                <w:rFonts w:hint="cs"/>
                <w:rtl/>
              </w:rPr>
              <w:t>طلبات ال</w:t>
            </w:r>
            <w:r w:rsidR="00AA6A7A">
              <w:rPr>
                <w:rFonts w:hint="cs"/>
                <w:rtl/>
              </w:rPr>
              <w:t>موظف وإضافة تعديلاته الى قاعدة البيانات.</w:t>
            </w:r>
            <w:r w:rsidR="003968C5">
              <w:t xml:space="preserve"> </w:t>
            </w:r>
            <w:r w:rsidR="003968C5">
              <w:rPr>
                <w:rFonts w:hint="cs"/>
                <w:rtl/>
              </w:rPr>
              <w:t>ويتم تنبيه المواطن.</w:t>
            </w:r>
          </w:p>
        </w:tc>
      </w:tr>
      <w:tr w:rsidR="00683BD4" w14:paraId="38927A2E"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01AF08AD" w14:textId="77777777" w:rsidR="00683BD4" w:rsidRPr="00C52003" w:rsidRDefault="00683BD4" w:rsidP="00E11726">
            <w:pPr>
              <w:pStyle w:val="YES"/>
              <w:jc w:val="center"/>
              <w:rPr>
                <w:b w:val="0"/>
                <w:bCs w:val="0"/>
                <w:rtl/>
              </w:rPr>
            </w:pPr>
            <w:r w:rsidRPr="00C52003">
              <w:rPr>
                <w:rFonts w:hint="cs"/>
                <w:b w:val="0"/>
                <w:bCs w:val="0"/>
                <w:rtl/>
              </w:rPr>
              <w:t>الشروط اللاحقة</w:t>
            </w:r>
          </w:p>
        </w:tc>
        <w:tc>
          <w:tcPr>
            <w:tcW w:w="6470" w:type="dxa"/>
            <w:gridSpan w:val="2"/>
          </w:tcPr>
          <w:p w14:paraId="32EC9164" w14:textId="3E51FABA" w:rsidR="00683BD4" w:rsidRPr="00536166" w:rsidRDefault="00683BD4"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 xml:space="preserve">في حال نجاح العملية </w:t>
            </w:r>
            <w:r>
              <w:rPr>
                <w:rFonts w:cs="Times New Roman" w:hint="cs"/>
                <w:rtl/>
              </w:rPr>
              <w:t xml:space="preserve">يتم تنبيه المواطن </w:t>
            </w:r>
            <w:r w:rsidR="003968C5">
              <w:rPr>
                <w:rFonts w:cs="Times New Roman" w:hint="cs"/>
                <w:rtl/>
              </w:rPr>
              <w:t>بالتحديثات على طلبه</w:t>
            </w:r>
          </w:p>
        </w:tc>
      </w:tr>
      <w:tr w:rsidR="00683BD4" w14:paraId="3A9FC78B"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66600D0" w14:textId="77777777" w:rsidR="00683BD4" w:rsidRPr="00C52003" w:rsidRDefault="00683BD4" w:rsidP="00E11726">
            <w:pPr>
              <w:pStyle w:val="YES"/>
              <w:jc w:val="center"/>
              <w:rPr>
                <w:b w:val="0"/>
                <w:bCs w:val="0"/>
                <w:rtl/>
              </w:rPr>
            </w:pPr>
            <w:r w:rsidRPr="00C52003">
              <w:rPr>
                <w:rFonts w:hint="cs"/>
                <w:b w:val="0"/>
                <w:bCs w:val="0"/>
                <w:rtl/>
              </w:rPr>
              <w:t>التدفقات البديلة</w:t>
            </w:r>
          </w:p>
        </w:tc>
        <w:tc>
          <w:tcPr>
            <w:tcW w:w="6470" w:type="dxa"/>
            <w:gridSpan w:val="2"/>
          </w:tcPr>
          <w:p w14:paraId="723A1E0D" w14:textId="77777777" w:rsidR="00683BD4" w:rsidRPr="009B0702" w:rsidRDefault="00683BD4" w:rsidP="00C34F92">
            <w:pPr>
              <w:pStyle w:val="YES"/>
              <w:keepNext/>
              <w:cnfStyle w:val="000000100000" w:firstRow="0" w:lastRow="0" w:firstColumn="0" w:lastColumn="0" w:oddVBand="0" w:evenVBand="0" w:oddHBand="1" w:evenHBand="0" w:firstRowFirstColumn="0" w:firstRowLastColumn="0" w:lastRowFirstColumn="0" w:lastRowLastColumn="0"/>
              <w:rPr>
                <w:rFonts w:cs="Times New Roman"/>
              </w:rPr>
            </w:pPr>
          </w:p>
        </w:tc>
      </w:tr>
    </w:tbl>
    <w:p w14:paraId="62F955BB" w14:textId="4EC98184" w:rsidR="00683BD4" w:rsidDel="00F24374" w:rsidRDefault="00C34F92" w:rsidP="00C34F92">
      <w:pPr>
        <w:pStyle w:val="Caption"/>
        <w:rPr>
          <w:del w:id="341" w:author="Khair Horani" w:date="2025-07-16T17:19:00Z" w16du:dateUtc="2025-07-16T14:19:00Z"/>
          <w:rtl/>
        </w:rPr>
      </w:pPr>
      <w:del w:id="342" w:author="Khair Horani" w:date="2025-07-16T17:19:00Z" w16du:dateUtc="2025-07-16T14:19:00Z">
        <w:r w:rsidDel="00F24374">
          <w:rPr>
            <w:rtl/>
          </w:rPr>
          <w:delText xml:space="preserve">الجدول </w:delText>
        </w:r>
        <w:r w:rsidDel="00F24374">
          <w:rPr>
            <w:rFonts w:hint="cs"/>
            <w:rtl/>
          </w:rPr>
          <w:delText>3-11</w:delText>
        </w:r>
      </w:del>
    </w:p>
    <w:p w14:paraId="3158E5A1" w14:textId="4388BB17" w:rsidR="00683BD4" w:rsidRPr="00683BD4" w:rsidRDefault="00683BD4" w:rsidP="00683BD4">
      <w:pPr>
        <w:bidi w:val="0"/>
        <w:rPr>
          <w:rFonts w:ascii="Arial" w:hAnsi="Arial" w:cstheme="majorBidi"/>
          <w:szCs w:val="28"/>
          <w:rtl/>
          <w:lang w:bidi="ar-SY"/>
        </w:rPr>
      </w:pPr>
      <w:r>
        <w:rPr>
          <w:rtl/>
        </w:rPr>
        <w:br w:type="page"/>
      </w:r>
    </w:p>
    <w:p w14:paraId="0246662A" w14:textId="511F87F6" w:rsidR="00D8711A" w:rsidRDefault="00D8711A" w:rsidP="001252A4">
      <w:pPr>
        <w:pStyle w:val="H4"/>
        <w:rPr>
          <w:rtl/>
        </w:rPr>
      </w:pPr>
      <w:r w:rsidRPr="001252A4">
        <w:rPr>
          <w:rtl/>
        </w:rPr>
        <w:lastRenderedPageBreak/>
        <w:tab/>
      </w:r>
      <w:r w:rsidRPr="001252A4">
        <w:rPr>
          <w:rtl/>
        </w:rPr>
        <w:tab/>
        <w:t>3-2-2-1 بالنسبة ل</w:t>
      </w:r>
      <w:r w:rsidR="00183269" w:rsidRPr="001252A4">
        <w:rPr>
          <w:rtl/>
        </w:rPr>
        <w:t>أدمن النظام</w:t>
      </w:r>
    </w:p>
    <w:p w14:paraId="56367B6A" w14:textId="517D9990" w:rsidR="00683BD4" w:rsidRDefault="00193070" w:rsidP="0008014B">
      <w:pPr>
        <w:pStyle w:val="YES"/>
        <w:numPr>
          <w:ilvl w:val="0"/>
          <w:numId w:val="10"/>
        </w:numPr>
      </w:pPr>
      <w:r>
        <w:rPr>
          <w:rFonts w:hint="cs"/>
          <w:rtl/>
        </w:rPr>
        <w:t xml:space="preserve">إدارة المناطق </w:t>
      </w:r>
      <w:r>
        <w:rPr>
          <w:rtl/>
        </w:rPr>
        <w:t>–</w:t>
      </w:r>
      <w:r>
        <w:rPr>
          <w:rFonts w:hint="cs"/>
          <w:rtl/>
        </w:rPr>
        <w:t xml:space="preserve"> </w:t>
      </w:r>
      <w:r>
        <w:t xml:space="preserve">Manage </w:t>
      </w:r>
      <w:r w:rsidR="00234DA8">
        <w:t>Areas</w:t>
      </w:r>
      <w:r>
        <w:rPr>
          <w:rFonts w:hint="cs"/>
          <w:rtl/>
        </w:rPr>
        <w:t>:</w:t>
      </w:r>
    </w:p>
    <w:p w14:paraId="5C31431D" w14:textId="62A62443" w:rsidR="00F24374" w:rsidRDefault="00F24374">
      <w:pPr>
        <w:pStyle w:val="Caption"/>
        <w:keepNext/>
        <w:rPr>
          <w:ins w:id="343" w:author="Khair Horani" w:date="2025-07-16T17:28:00Z" w16du:dateUtc="2025-07-16T14:28:00Z"/>
        </w:rPr>
        <w:pPrChange w:id="344" w:author="Khair Horani" w:date="2025-07-16T17:28:00Z" w16du:dateUtc="2025-07-16T14:28:00Z">
          <w:pPr/>
        </w:pPrChange>
      </w:pPr>
      <w:ins w:id="345" w:author="Khair Horani" w:date="2025-07-16T17:28:00Z" w16du:dateUtc="2025-07-16T14:28:00Z">
        <w:r>
          <w:rPr>
            <w:rtl/>
          </w:rPr>
          <w:t xml:space="preserve">جدول </w:t>
        </w:r>
        <w:r>
          <w:rPr>
            <w:rFonts w:hint="cs"/>
            <w:rtl/>
          </w:rPr>
          <w:t>3-12: تفاصيل حالة الاستخدام لإدارة المناطق</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711F53" w14:paraId="25AEE558" w14:textId="77777777" w:rsidTr="00E117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277269E0" w14:textId="77777777" w:rsidR="00711F53" w:rsidRPr="00C52003" w:rsidRDefault="00711F53" w:rsidP="00E11726">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6B548CEA" w14:textId="588B2D38" w:rsidR="00711F53" w:rsidRPr="00C52003" w:rsidRDefault="00501F81" w:rsidP="00E11726">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501F81">
              <w:rPr>
                <w:rFonts w:cs="Times New Roman"/>
                <w:b w:val="0"/>
                <w:bCs w:val="0"/>
                <w:rtl/>
              </w:rPr>
              <w:t xml:space="preserve">إدارة المناطق – </w:t>
            </w:r>
            <w:r w:rsidRPr="00501F81">
              <w:rPr>
                <w:rFonts w:cs="Times New Roman"/>
                <w:b w:val="0"/>
                <w:bCs w:val="0"/>
              </w:rPr>
              <w:t>Manage Areas</w:t>
            </w:r>
          </w:p>
        </w:tc>
      </w:tr>
      <w:tr w:rsidR="00711F53" w14:paraId="49ABFC25"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1A13005" w14:textId="77777777" w:rsidR="00711F53" w:rsidRPr="00C52003" w:rsidRDefault="00711F53" w:rsidP="00E11726">
            <w:pPr>
              <w:pStyle w:val="YES"/>
              <w:jc w:val="center"/>
              <w:rPr>
                <w:b w:val="0"/>
                <w:bCs w:val="0"/>
                <w:rtl/>
              </w:rPr>
            </w:pPr>
            <w:r w:rsidRPr="00C52003">
              <w:rPr>
                <w:rFonts w:hint="cs"/>
                <w:b w:val="0"/>
                <w:bCs w:val="0"/>
                <w:rtl/>
              </w:rPr>
              <w:t>رقم معرف حالة الاستخدام</w:t>
            </w:r>
          </w:p>
        </w:tc>
        <w:tc>
          <w:tcPr>
            <w:tcW w:w="6470" w:type="dxa"/>
            <w:gridSpan w:val="2"/>
          </w:tcPr>
          <w:p w14:paraId="5FBBFB7E" w14:textId="09DA5310"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pPr>
            <w:r>
              <w:t>UC-1</w:t>
            </w:r>
            <w:r w:rsidR="00501F81">
              <w:t>2</w:t>
            </w:r>
          </w:p>
        </w:tc>
      </w:tr>
      <w:tr w:rsidR="00711F53" w14:paraId="54FBC81D"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5F4FC71" w14:textId="77777777" w:rsidR="00711F53" w:rsidRPr="00C52003" w:rsidRDefault="00711F53" w:rsidP="00E11726">
            <w:pPr>
              <w:pStyle w:val="YES"/>
              <w:jc w:val="center"/>
              <w:rPr>
                <w:b w:val="0"/>
                <w:bCs w:val="0"/>
                <w:rtl/>
              </w:rPr>
            </w:pPr>
            <w:r w:rsidRPr="00C52003">
              <w:rPr>
                <w:rFonts w:hint="cs"/>
                <w:b w:val="0"/>
                <w:bCs w:val="0"/>
                <w:rtl/>
              </w:rPr>
              <w:t>وصف موجز</w:t>
            </w:r>
          </w:p>
        </w:tc>
        <w:tc>
          <w:tcPr>
            <w:tcW w:w="6470" w:type="dxa"/>
            <w:gridSpan w:val="2"/>
          </w:tcPr>
          <w:p w14:paraId="02857590" w14:textId="6909A850" w:rsidR="00711F53" w:rsidRPr="00C52003" w:rsidRDefault="00A04E95" w:rsidP="00E11726">
            <w:pPr>
              <w:pStyle w:val="YES"/>
              <w:jc w:val="center"/>
              <w:cnfStyle w:val="000000000000" w:firstRow="0" w:lastRow="0" w:firstColumn="0" w:lastColumn="0" w:oddVBand="0" w:evenVBand="0" w:oddHBand="0" w:evenHBand="0" w:firstRowFirstColumn="0" w:firstRowLastColumn="0" w:lastRowFirstColumn="0" w:lastRowLastColumn="0"/>
            </w:pPr>
            <w:r>
              <w:rPr>
                <w:rFonts w:hint="cs"/>
                <w:rtl/>
              </w:rPr>
              <w:t>يقوم ال</w:t>
            </w:r>
            <w:r w:rsidR="006849EE">
              <w:rPr>
                <w:rFonts w:hint="cs"/>
                <w:rtl/>
              </w:rPr>
              <w:t>أدمن بإدارة المدن والمناطق في النظام بأكمله من حيث إضافة/حذف/تعديل المدن او المناطق.</w:t>
            </w:r>
          </w:p>
        </w:tc>
      </w:tr>
      <w:tr w:rsidR="00711F53" w14:paraId="10379E05"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5A38E038" w14:textId="77777777" w:rsidR="00711F53" w:rsidRPr="00C52003" w:rsidRDefault="00711F53" w:rsidP="00E11726">
            <w:pPr>
              <w:pStyle w:val="YES"/>
              <w:jc w:val="center"/>
              <w:rPr>
                <w:b w:val="0"/>
                <w:bCs w:val="0"/>
                <w:rtl/>
              </w:rPr>
            </w:pPr>
            <w:r w:rsidRPr="00C52003">
              <w:rPr>
                <w:rFonts w:hint="cs"/>
                <w:b w:val="0"/>
                <w:bCs w:val="0"/>
                <w:rtl/>
              </w:rPr>
              <w:t>الفاعل الأولي</w:t>
            </w:r>
          </w:p>
        </w:tc>
        <w:tc>
          <w:tcPr>
            <w:tcW w:w="6470" w:type="dxa"/>
            <w:gridSpan w:val="2"/>
          </w:tcPr>
          <w:p w14:paraId="52FEB376" w14:textId="28DDB851" w:rsidR="00711F53" w:rsidRPr="00C52003" w:rsidRDefault="009345A0"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الأدمن</w:t>
            </w:r>
          </w:p>
        </w:tc>
      </w:tr>
      <w:tr w:rsidR="00711F53" w14:paraId="73A748DC"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40B5EBBA" w14:textId="77777777" w:rsidR="00711F53" w:rsidRPr="00C52003" w:rsidRDefault="00711F53" w:rsidP="00E11726">
            <w:pPr>
              <w:pStyle w:val="YES"/>
              <w:jc w:val="center"/>
              <w:rPr>
                <w:b w:val="0"/>
                <w:bCs w:val="0"/>
                <w:rtl/>
              </w:rPr>
            </w:pPr>
            <w:r w:rsidRPr="00C52003">
              <w:rPr>
                <w:rFonts w:hint="cs"/>
                <w:b w:val="0"/>
                <w:bCs w:val="0"/>
                <w:rtl/>
              </w:rPr>
              <w:t>الفاعل الثانوي</w:t>
            </w:r>
          </w:p>
        </w:tc>
        <w:tc>
          <w:tcPr>
            <w:tcW w:w="6470" w:type="dxa"/>
            <w:gridSpan w:val="2"/>
          </w:tcPr>
          <w:p w14:paraId="1E21041B"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711F53" w14:paraId="1F8D3E3E"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3A323F1" w14:textId="77777777" w:rsidR="00711F53" w:rsidRPr="00C52003" w:rsidRDefault="00711F53" w:rsidP="00E11726">
            <w:pPr>
              <w:pStyle w:val="YES"/>
              <w:jc w:val="center"/>
              <w:rPr>
                <w:b w:val="0"/>
                <w:bCs w:val="0"/>
                <w:rtl/>
              </w:rPr>
            </w:pPr>
            <w:r w:rsidRPr="00C52003">
              <w:rPr>
                <w:rFonts w:hint="cs"/>
                <w:b w:val="0"/>
                <w:bCs w:val="0"/>
                <w:rtl/>
              </w:rPr>
              <w:t>الشروط المسبقة</w:t>
            </w:r>
          </w:p>
        </w:tc>
        <w:tc>
          <w:tcPr>
            <w:tcW w:w="6470" w:type="dxa"/>
            <w:gridSpan w:val="2"/>
          </w:tcPr>
          <w:p w14:paraId="54A6D6DA" w14:textId="0A804F49"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sidRPr="003A477B">
              <w:rPr>
                <w:rFonts w:cs="Times New Roman"/>
                <w:rtl/>
              </w:rPr>
              <w:t xml:space="preserve">أن يكون </w:t>
            </w:r>
            <w:r w:rsidR="006849EE">
              <w:rPr>
                <w:rFonts w:cs="Times New Roman" w:hint="cs"/>
                <w:rtl/>
              </w:rPr>
              <w:t>الأدمن</w:t>
            </w:r>
            <w:r w:rsidRPr="003A477B">
              <w:rPr>
                <w:rFonts w:cs="Times New Roman"/>
                <w:rtl/>
              </w:rPr>
              <w:t xml:space="preserve"> قام </w:t>
            </w:r>
            <w:r w:rsidR="00FD52AC">
              <w:rPr>
                <w:rFonts w:cs="Times New Roman" w:hint="cs"/>
                <w:rtl/>
              </w:rPr>
              <w:t>بتس</w:t>
            </w:r>
            <w:r w:rsidRPr="003A477B">
              <w:rPr>
                <w:rFonts w:cs="Times New Roman"/>
                <w:rtl/>
              </w:rPr>
              <w:t>جيل الدخول</w:t>
            </w:r>
          </w:p>
        </w:tc>
      </w:tr>
      <w:tr w:rsidR="00711F53" w14:paraId="4E0AD06E" w14:textId="77777777" w:rsidTr="00E11726">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08998A39" w14:textId="77777777" w:rsidR="00711F53" w:rsidRPr="00C52003" w:rsidRDefault="00711F53" w:rsidP="00E11726">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05585AF1"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29A585CD"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711F53" w14:paraId="44591206" w14:textId="77777777" w:rsidTr="00E11726">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0FEAE654" w14:textId="77777777" w:rsidR="00711F53" w:rsidRPr="00C52003" w:rsidRDefault="00711F53" w:rsidP="00E11726">
            <w:pPr>
              <w:pStyle w:val="YES"/>
              <w:jc w:val="center"/>
              <w:rPr>
                <w:rtl/>
              </w:rPr>
            </w:pPr>
          </w:p>
        </w:tc>
        <w:tc>
          <w:tcPr>
            <w:tcW w:w="3240" w:type="dxa"/>
            <w:shd w:val="clear" w:color="auto" w:fill="FFFFFF" w:themeFill="background1"/>
          </w:tcPr>
          <w:p w14:paraId="4192DA3D" w14:textId="29626DBC" w:rsidR="00711F53" w:rsidRPr="00EF6F0F" w:rsidRDefault="00711F53" w:rsidP="00EF6F0F">
            <w:pPr>
              <w:pStyle w:val="YES"/>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w:t>
            </w:r>
            <w:r w:rsidR="00244A43">
              <w:rPr>
                <w:rFonts w:hint="cs"/>
                <w:rtl/>
              </w:rPr>
              <w:t>ب</w:t>
            </w:r>
            <w:r w:rsidR="00EF6F0F">
              <w:rPr>
                <w:rFonts w:cs="Times New Roman"/>
                <w:rtl/>
              </w:rPr>
              <w:t xml:space="preserve">إضافة </w:t>
            </w:r>
            <w:r w:rsidR="00CE2DBB">
              <w:rPr>
                <w:rFonts w:cs="Times New Roman" w:hint="cs"/>
                <w:rtl/>
              </w:rPr>
              <w:t>منطقة</w:t>
            </w:r>
            <w:r w:rsidR="00EF6F0F">
              <w:rPr>
                <w:rFonts w:cs="Times New Roman"/>
                <w:rtl/>
              </w:rPr>
              <w:t xml:space="preserve"> جديد</w:t>
            </w:r>
            <w:r w:rsidR="00CE2DBB">
              <w:rPr>
                <w:rFonts w:cs="Times New Roman" w:hint="cs"/>
                <w:rtl/>
              </w:rPr>
              <w:t>ة</w:t>
            </w:r>
            <w:r w:rsidR="00EF6F0F">
              <w:rPr>
                <w:rFonts w:cs="Times New Roman"/>
                <w:rtl/>
              </w:rPr>
              <w:t xml:space="preserve"> أو</w:t>
            </w:r>
            <w:r w:rsidR="00EF6F0F">
              <w:rPr>
                <w:rFonts w:hint="cs"/>
                <w:rtl/>
              </w:rPr>
              <w:t xml:space="preserve"> </w:t>
            </w:r>
            <w:r w:rsidR="00EF6F0F">
              <w:rPr>
                <w:rFonts w:cs="Times New Roman"/>
                <w:rtl/>
              </w:rPr>
              <w:t xml:space="preserve">تعديل/حذف </w:t>
            </w:r>
            <w:r w:rsidR="00CE2DBB">
              <w:rPr>
                <w:rFonts w:cs="Times New Roman" w:hint="cs"/>
                <w:rtl/>
              </w:rPr>
              <w:t>منطقة</w:t>
            </w:r>
            <w:r w:rsidR="00EF6F0F">
              <w:rPr>
                <w:rFonts w:cs="Times New Roman"/>
                <w:rtl/>
              </w:rPr>
              <w:t xml:space="preserve"> موجود</w:t>
            </w:r>
            <w:r w:rsidR="00CE2DBB">
              <w:rPr>
                <w:rFonts w:cs="Times New Roman" w:hint="cs"/>
                <w:rtl/>
              </w:rPr>
              <w:t>ة</w:t>
            </w:r>
          </w:p>
        </w:tc>
        <w:tc>
          <w:tcPr>
            <w:tcW w:w="3230" w:type="dxa"/>
            <w:shd w:val="clear" w:color="auto" w:fill="FFFFFF" w:themeFill="background1"/>
          </w:tcPr>
          <w:p w14:paraId="39CB3911" w14:textId="5F34F3CB"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w:t>
            </w:r>
            <w:r w:rsidR="00CE2DBB">
              <w:rPr>
                <w:rFonts w:hint="cs"/>
                <w:rtl/>
              </w:rPr>
              <w:t>بتحديث قاعدة البيانات ب</w:t>
            </w:r>
            <w:r w:rsidR="00673BB0">
              <w:rPr>
                <w:rFonts w:hint="cs"/>
                <w:rtl/>
              </w:rPr>
              <w:t>المعلومات الجديدة</w:t>
            </w:r>
          </w:p>
        </w:tc>
      </w:tr>
      <w:tr w:rsidR="00711F53" w14:paraId="318C4A59"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81549A5" w14:textId="77777777" w:rsidR="00711F53" w:rsidRPr="00C52003" w:rsidRDefault="00711F53" w:rsidP="00E11726">
            <w:pPr>
              <w:pStyle w:val="YES"/>
              <w:jc w:val="center"/>
              <w:rPr>
                <w:b w:val="0"/>
                <w:bCs w:val="0"/>
                <w:rtl/>
              </w:rPr>
            </w:pPr>
            <w:r w:rsidRPr="00C52003">
              <w:rPr>
                <w:rFonts w:hint="cs"/>
                <w:b w:val="0"/>
                <w:bCs w:val="0"/>
                <w:rtl/>
              </w:rPr>
              <w:t>الشروط اللاحقة</w:t>
            </w:r>
          </w:p>
        </w:tc>
        <w:tc>
          <w:tcPr>
            <w:tcW w:w="6470" w:type="dxa"/>
            <w:gridSpan w:val="2"/>
          </w:tcPr>
          <w:p w14:paraId="53B71422" w14:textId="1927B1B0" w:rsidR="00711F53" w:rsidRPr="00536166"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sidRPr="00536166">
              <w:rPr>
                <w:rFonts w:cs="Times New Roman"/>
                <w:rtl/>
              </w:rPr>
              <w:t xml:space="preserve">في حال نجاح العملية </w:t>
            </w:r>
            <w:r w:rsidR="00673BB0">
              <w:rPr>
                <w:rFonts w:cs="Times New Roman" w:hint="cs"/>
                <w:rtl/>
              </w:rPr>
              <w:t>يتم عرض البيانات الجديدة</w:t>
            </w:r>
          </w:p>
        </w:tc>
      </w:tr>
      <w:tr w:rsidR="00711F53" w14:paraId="45D3D940"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E0D04AE" w14:textId="77777777" w:rsidR="00711F53" w:rsidRPr="00C52003" w:rsidRDefault="00711F53" w:rsidP="00E11726">
            <w:pPr>
              <w:pStyle w:val="YES"/>
              <w:jc w:val="center"/>
              <w:rPr>
                <w:b w:val="0"/>
                <w:bCs w:val="0"/>
                <w:rtl/>
              </w:rPr>
            </w:pPr>
            <w:r w:rsidRPr="00C52003">
              <w:rPr>
                <w:rFonts w:hint="cs"/>
                <w:b w:val="0"/>
                <w:bCs w:val="0"/>
                <w:rtl/>
              </w:rPr>
              <w:t>التدفقات البديلة</w:t>
            </w:r>
          </w:p>
        </w:tc>
        <w:tc>
          <w:tcPr>
            <w:tcW w:w="6470" w:type="dxa"/>
            <w:gridSpan w:val="2"/>
          </w:tcPr>
          <w:p w14:paraId="04798AF0" w14:textId="551576AC" w:rsidR="00711F53" w:rsidRPr="009B0702" w:rsidRDefault="00347876"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Pr>
            </w:pPr>
            <w:r w:rsidRPr="00347876">
              <w:rPr>
                <w:rFonts w:cs="Times New Roman"/>
                <w:rtl/>
              </w:rPr>
              <w:t>في حال فشل العملية تظهر رسالة فشل العملية.</w:t>
            </w:r>
          </w:p>
        </w:tc>
      </w:tr>
    </w:tbl>
    <w:p w14:paraId="7B19CA4A" w14:textId="07642FFE" w:rsidR="00711F53" w:rsidDel="00F24374" w:rsidRDefault="00C34F92" w:rsidP="00C34F92">
      <w:pPr>
        <w:pStyle w:val="Caption"/>
        <w:rPr>
          <w:del w:id="346" w:author="Khair Horani" w:date="2025-07-16T17:19:00Z" w16du:dateUtc="2025-07-16T14:19:00Z"/>
        </w:rPr>
      </w:pPr>
      <w:del w:id="347" w:author="Khair Horani" w:date="2025-07-16T17:19:00Z" w16du:dateUtc="2025-07-16T14:19:00Z">
        <w:r w:rsidDel="00F24374">
          <w:rPr>
            <w:rtl/>
          </w:rPr>
          <w:delText xml:space="preserve">الجدول </w:delText>
        </w:r>
        <w:r w:rsidDel="00F24374">
          <w:rPr>
            <w:rFonts w:hint="cs"/>
            <w:rtl/>
          </w:rPr>
          <w:delText>3-12</w:delText>
        </w:r>
      </w:del>
    </w:p>
    <w:p w14:paraId="729CBCC1" w14:textId="1A2155F9" w:rsidR="00234DA8" w:rsidRDefault="00234DA8" w:rsidP="0008014B">
      <w:pPr>
        <w:pStyle w:val="YES"/>
        <w:numPr>
          <w:ilvl w:val="0"/>
          <w:numId w:val="10"/>
        </w:numPr>
      </w:pPr>
      <w:r>
        <w:rPr>
          <w:rFonts w:hint="cs"/>
          <w:rtl/>
        </w:rPr>
        <w:t xml:space="preserve">إدارة المؤسسات </w:t>
      </w:r>
      <w:r>
        <w:rPr>
          <w:rtl/>
        </w:rPr>
        <w:t>–</w:t>
      </w:r>
      <w:r>
        <w:rPr>
          <w:rFonts w:hint="cs"/>
          <w:rtl/>
        </w:rPr>
        <w:t xml:space="preserve"> </w:t>
      </w:r>
      <w:r>
        <w:t>Manage Organizations</w:t>
      </w:r>
      <w:r>
        <w:rPr>
          <w:rFonts w:hint="cs"/>
          <w:rtl/>
        </w:rPr>
        <w:t>:</w:t>
      </w:r>
    </w:p>
    <w:p w14:paraId="06E232DC" w14:textId="0E52917C" w:rsidR="00F24374" w:rsidRDefault="00F24374">
      <w:pPr>
        <w:pStyle w:val="Caption"/>
        <w:keepNext/>
        <w:rPr>
          <w:ins w:id="348" w:author="Khair Horani" w:date="2025-07-16T17:28:00Z" w16du:dateUtc="2025-07-16T14:28:00Z"/>
        </w:rPr>
        <w:pPrChange w:id="349" w:author="Khair Horani" w:date="2025-07-16T17:28:00Z" w16du:dateUtc="2025-07-16T14:28:00Z">
          <w:pPr/>
        </w:pPrChange>
      </w:pPr>
      <w:ins w:id="350" w:author="Khair Horani" w:date="2025-07-16T17:28:00Z" w16du:dateUtc="2025-07-16T14:28:00Z">
        <w:r>
          <w:rPr>
            <w:rtl/>
          </w:rPr>
          <w:t xml:space="preserve">جدول </w:t>
        </w:r>
        <w:r>
          <w:rPr>
            <w:rFonts w:hint="cs"/>
            <w:rtl/>
          </w:rPr>
          <w:t>3-13:</w:t>
        </w:r>
        <w:r w:rsidRPr="00F24374">
          <w:rPr>
            <w:rFonts w:hint="cs"/>
            <w:rtl/>
          </w:rPr>
          <w:t xml:space="preserve"> </w:t>
        </w:r>
        <w:r>
          <w:rPr>
            <w:rFonts w:hint="cs"/>
            <w:rtl/>
          </w:rPr>
          <w:t>تفاصيل حالة الاستخدام ل</w:t>
        </w:r>
      </w:ins>
      <w:ins w:id="351" w:author="Khair Horani" w:date="2025-07-16T17:29:00Z" w16du:dateUtc="2025-07-16T14:29:00Z">
        <w:r>
          <w:rPr>
            <w:rFonts w:hint="cs"/>
            <w:rtl/>
          </w:rPr>
          <w:t>إدارة المؤسسات</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711F53" w14:paraId="64D7C9B2" w14:textId="77777777" w:rsidTr="00E117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2D7A7B60" w14:textId="77777777" w:rsidR="00711F53" w:rsidRPr="00C52003" w:rsidRDefault="00711F53" w:rsidP="00E11726">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4EDBE472" w14:textId="3C157855" w:rsidR="00711F53" w:rsidRPr="00C52003" w:rsidRDefault="001C45F0" w:rsidP="00E11726">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1C45F0">
              <w:rPr>
                <w:rFonts w:cs="Times New Roman"/>
                <w:b w:val="0"/>
                <w:bCs w:val="0"/>
                <w:rtl/>
              </w:rPr>
              <w:t xml:space="preserve">إدارة المؤسسات – </w:t>
            </w:r>
            <w:r w:rsidRPr="001C45F0">
              <w:rPr>
                <w:rFonts w:cs="Times New Roman"/>
                <w:b w:val="0"/>
                <w:bCs w:val="0"/>
              </w:rPr>
              <w:t>Manage Organizations</w:t>
            </w:r>
          </w:p>
        </w:tc>
      </w:tr>
      <w:tr w:rsidR="00711F53" w14:paraId="7524C54E"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45619B2A" w14:textId="77777777" w:rsidR="00711F53" w:rsidRPr="00C52003" w:rsidRDefault="00711F53" w:rsidP="00E11726">
            <w:pPr>
              <w:pStyle w:val="YES"/>
              <w:jc w:val="center"/>
              <w:rPr>
                <w:b w:val="0"/>
                <w:bCs w:val="0"/>
                <w:rtl/>
              </w:rPr>
            </w:pPr>
            <w:r w:rsidRPr="00C52003">
              <w:rPr>
                <w:rFonts w:hint="cs"/>
                <w:b w:val="0"/>
                <w:bCs w:val="0"/>
                <w:rtl/>
              </w:rPr>
              <w:t>رقم معرف حالة الاستخدام</w:t>
            </w:r>
          </w:p>
        </w:tc>
        <w:tc>
          <w:tcPr>
            <w:tcW w:w="6470" w:type="dxa"/>
            <w:gridSpan w:val="2"/>
          </w:tcPr>
          <w:p w14:paraId="4C8A6A81" w14:textId="04B7572C"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pPr>
            <w:r>
              <w:t>UC-1</w:t>
            </w:r>
            <w:r w:rsidR="00501F81">
              <w:t>3</w:t>
            </w:r>
          </w:p>
        </w:tc>
      </w:tr>
      <w:tr w:rsidR="00711F53" w14:paraId="694A56BF"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1EB23780" w14:textId="77777777" w:rsidR="00711F53" w:rsidRPr="00C52003" w:rsidRDefault="00711F53" w:rsidP="00E11726">
            <w:pPr>
              <w:pStyle w:val="YES"/>
              <w:jc w:val="center"/>
              <w:rPr>
                <w:b w:val="0"/>
                <w:bCs w:val="0"/>
                <w:rtl/>
              </w:rPr>
            </w:pPr>
            <w:r w:rsidRPr="00C52003">
              <w:rPr>
                <w:rFonts w:hint="cs"/>
                <w:b w:val="0"/>
                <w:bCs w:val="0"/>
                <w:rtl/>
              </w:rPr>
              <w:t>وصف موجز</w:t>
            </w:r>
          </w:p>
        </w:tc>
        <w:tc>
          <w:tcPr>
            <w:tcW w:w="6470" w:type="dxa"/>
            <w:gridSpan w:val="2"/>
          </w:tcPr>
          <w:p w14:paraId="3607EE36" w14:textId="124F94D2" w:rsidR="00711F53" w:rsidRPr="00C52003" w:rsidRDefault="00D02D0F"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يقوم الأدمن بإدارة المؤسسات وموظفيها</w:t>
            </w:r>
            <w:r w:rsidR="006963D7">
              <w:rPr>
                <w:rFonts w:hint="cs"/>
                <w:rtl/>
              </w:rPr>
              <w:t xml:space="preserve"> (مدراء </w:t>
            </w:r>
            <w:r w:rsidR="007A56AD">
              <w:rPr>
                <w:rFonts w:hint="cs"/>
                <w:rtl/>
              </w:rPr>
              <w:t>وموظفين</w:t>
            </w:r>
            <w:r w:rsidR="006963D7">
              <w:rPr>
                <w:rFonts w:hint="cs"/>
                <w:rtl/>
              </w:rPr>
              <w:t xml:space="preserve"> عاديين)</w:t>
            </w:r>
            <w:r>
              <w:rPr>
                <w:rFonts w:hint="cs"/>
                <w:rtl/>
              </w:rPr>
              <w:t xml:space="preserve"> في النظام بأكمله من حيث إضافة/حذف/تعديل الم</w:t>
            </w:r>
            <w:r w:rsidR="00C86694">
              <w:rPr>
                <w:rFonts w:hint="cs"/>
                <w:rtl/>
              </w:rPr>
              <w:t>ؤسسات او موظفيها</w:t>
            </w:r>
            <w:r>
              <w:rPr>
                <w:rFonts w:hint="cs"/>
                <w:rtl/>
              </w:rPr>
              <w:t>.</w:t>
            </w:r>
          </w:p>
        </w:tc>
      </w:tr>
      <w:tr w:rsidR="00711F53" w14:paraId="6769CBAB"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3EEC203" w14:textId="77777777" w:rsidR="00711F53" w:rsidRPr="00C52003" w:rsidRDefault="00711F53" w:rsidP="00E11726">
            <w:pPr>
              <w:pStyle w:val="YES"/>
              <w:jc w:val="center"/>
              <w:rPr>
                <w:b w:val="0"/>
                <w:bCs w:val="0"/>
                <w:rtl/>
              </w:rPr>
            </w:pPr>
            <w:r w:rsidRPr="00C52003">
              <w:rPr>
                <w:rFonts w:hint="cs"/>
                <w:b w:val="0"/>
                <w:bCs w:val="0"/>
                <w:rtl/>
              </w:rPr>
              <w:t>الفاعل الأولي</w:t>
            </w:r>
          </w:p>
        </w:tc>
        <w:tc>
          <w:tcPr>
            <w:tcW w:w="6470" w:type="dxa"/>
            <w:gridSpan w:val="2"/>
          </w:tcPr>
          <w:p w14:paraId="5995EB1E" w14:textId="184E5206" w:rsidR="00711F53" w:rsidRPr="00C52003" w:rsidRDefault="009345A0"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الأدمن</w:t>
            </w:r>
          </w:p>
        </w:tc>
      </w:tr>
      <w:tr w:rsidR="00711F53" w14:paraId="2CDBD03B"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0B73CEE" w14:textId="77777777" w:rsidR="00711F53" w:rsidRPr="00C52003" w:rsidRDefault="00711F53" w:rsidP="00E11726">
            <w:pPr>
              <w:pStyle w:val="YES"/>
              <w:jc w:val="center"/>
              <w:rPr>
                <w:b w:val="0"/>
                <w:bCs w:val="0"/>
                <w:rtl/>
              </w:rPr>
            </w:pPr>
            <w:r w:rsidRPr="00C52003">
              <w:rPr>
                <w:rFonts w:hint="cs"/>
                <w:b w:val="0"/>
                <w:bCs w:val="0"/>
                <w:rtl/>
              </w:rPr>
              <w:t>الفاعل الثانوي</w:t>
            </w:r>
          </w:p>
        </w:tc>
        <w:tc>
          <w:tcPr>
            <w:tcW w:w="6470" w:type="dxa"/>
            <w:gridSpan w:val="2"/>
          </w:tcPr>
          <w:p w14:paraId="70A9602F"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711F53" w14:paraId="7BBD0691"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07D0234E" w14:textId="77777777" w:rsidR="00711F53" w:rsidRPr="00C52003" w:rsidRDefault="00711F53" w:rsidP="00E11726">
            <w:pPr>
              <w:pStyle w:val="YES"/>
              <w:jc w:val="center"/>
              <w:rPr>
                <w:b w:val="0"/>
                <w:bCs w:val="0"/>
                <w:rtl/>
              </w:rPr>
            </w:pPr>
            <w:r w:rsidRPr="00C52003">
              <w:rPr>
                <w:rFonts w:hint="cs"/>
                <w:b w:val="0"/>
                <w:bCs w:val="0"/>
                <w:rtl/>
              </w:rPr>
              <w:t>الشروط المسبقة</w:t>
            </w:r>
          </w:p>
        </w:tc>
        <w:tc>
          <w:tcPr>
            <w:tcW w:w="6470" w:type="dxa"/>
            <w:gridSpan w:val="2"/>
          </w:tcPr>
          <w:p w14:paraId="56E71FD5" w14:textId="4C95F0FD"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sidRPr="003A477B">
              <w:rPr>
                <w:rFonts w:cs="Times New Roman"/>
                <w:rtl/>
              </w:rPr>
              <w:t xml:space="preserve">أن يكون </w:t>
            </w:r>
            <w:r w:rsidR="006849EE">
              <w:rPr>
                <w:rFonts w:cs="Times New Roman" w:hint="cs"/>
                <w:rtl/>
              </w:rPr>
              <w:t>الأدمن</w:t>
            </w:r>
            <w:r w:rsidRPr="003A477B">
              <w:rPr>
                <w:rFonts w:cs="Times New Roman"/>
                <w:rtl/>
              </w:rPr>
              <w:t xml:space="preserve"> قام </w:t>
            </w:r>
            <w:r w:rsidR="00FD52AC">
              <w:rPr>
                <w:rFonts w:cs="Times New Roman" w:hint="cs"/>
                <w:rtl/>
              </w:rPr>
              <w:t>بتس</w:t>
            </w:r>
            <w:r w:rsidRPr="003A477B">
              <w:rPr>
                <w:rFonts w:cs="Times New Roman"/>
                <w:rtl/>
              </w:rPr>
              <w:t>جيل الدخول</w:t>
            </w:r>
          </w:p>
        </w:tc>
      </w:tr>
      <w:tr w:rsidR="00711F53" w14:paraId="05240A4D" w14:textId="77777777" w:rsidTr="00E11726">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1DB1E0DD" w14:textId="77777777" w:rsidR="00711F53" w:rsidRPr="00C52003" w:rsidRDefault="00711F53" w:rsidP="00E11726">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4C0C3F3F"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0CE3403D"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711F53" w14:paraId="4A587017" w14:textId="77777777" w:rsidTr="00E11726">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52ABF0E8" w14:textId="77777777" w:rsidR="00711F53" w:rsidRPr="00C52003" w:rsidRDefault="00711F53" w:rsidP="00E11726">
            <w:pPr>
              <w:pStyle w:val="YES"/>
              <w:jc w:val="center"/>
              <w:rPr>
                <w:rtl/>
              </w:rPr>
            </w:pPr>
          </w:p>
        </w:tc>
        <w:tc>
          <w:tcPr>
            <w:tcW w:w="3240" w:type="dxa"/>
            <w:shd w:val="clear" w:color="auto" w:fill="FFFFFF" w:themeFill="background1"/>
          </w:tcPr>
          <w:p w14:paraId="2945D251" w14:textId="4FB3D4E8" w:rsidR="00711F53" w:rsidRPr="00C52003" w:rsidRDefault="00506D99"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sidRPr="00506D99">
              <w:rPr>
                <w:rFonts w:cs="Times New Roman"/>
                <w:rtl/>
              </w:rPr>
              <w:t xml:space="preserve">يقوم المستخدم بإضافة </w:t>
            </w:r>
            <w:r>
              <w:rPr>
                <w:rFonts w:cs="Times New Roman" w:hint="cs"/>
                <w:rtl/>
              </w:rPr>
              <w:t>مؤسسة او موظفين</w:t>
            </w:r>
            <w:r w:rsidRPr="00506D99">
              <w:rPr>
                <w:rFonts w:cs="Times New Roman"/>
                <w:rtl/>
              </w:rPr>
              <w:t xml:space="preserve"> جد</w:t>
            </w:r>
            <w:r>
              <w:rPr>
                <w:rFonts w:cs="Times New Roman" w:hint="cs"/>
                <w:rtl/>
              </w:rPr>
              <w:t>د</w:t>
            </w:r>
            <w:r w:rsidRPr="00506D99">
              <w:rPr>
                <w:rFonts w:cs="Times New Roman"/>
                <w:rtl/>
              </w:rPr>
              <w:t xml:space="preserve"> أو تعديل/حذف </w:t>
            </w:r>
            <w:r w:rsidR="00874231">
              <w:rPr>
                <w:rFonts w:cs="Times New Roman" w:hint="cs"/>
                <w:rtl/>
              </w:rPr>
              <w:t>مؤسسات او موظفين</w:t>
            </w:r>
            <w:r w:rsidRPr="00506D99">
              <w:rPr>
                <w:rFonts w:cs="Times New Roman"/>
                <w:rtl/>
              </w:rPr>
              <w:t xml:space="preserve"> موجود</w:t>
            </w:r>
            <w:r w:rsidR="00874231">
              <w:rPr>
                <w:rFonts w:cs="Times New Roman" w:hint="cs"/>
                <w:rtl/>
              </w:rPr>
              <w:t>ين.</w:t>
            </w:r>
          </w:p>
        </w:tc>
        <w:tc>
          <w:tcPr>
            <w:tcW w:w="3230" w:type="dxa"/>
            <w:shd w:val="clear" w:color="auto" w:fill="FFFFFF" w:themeFill="background1"/>
          </w:tcPr>
          <w:p w14:paraId="76A245B0" w14:textId="0B0431B6" w:rsidR="00711F53" w:rsidRPr="00C52003" w:rsidRDefault="00874231"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النظام بتحديث قاعدة البيانات بالمعلومات الجديدة</w:t>
            </w:r>
          </w:p>
        </w:tc>
      </w:tr>
      <w:tr w:rsidR="001C1539" w14:paraId="1311985C"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3DD105A3" w14:textId="77777777" w:rsidR="001C1539" w:rsidRPr="00C52003" w:rsidRDefault="001C1539" w:rsidP="001C1539">
            <w:pPr>
              <w:pStyle w:val="YES"/>
              <w:jc w:val="center"/>
              <w:rPr>
                <w:b w:val="0"/>
                <w:bCs w:val="0"/>
                <w:rtl/>
              </w:rPr>
            </w:pPr>
            <w:r w:rsidRPr="00C52003">
              <w:rPr>
                <w:rFonts w:hint="cs"/>
                <w:b w:val="0"/>
                <w:bCs w:val="0"/>
                <w:rtl/>
              </w:rPr>
              <w:t>الشروط اللاحقة</w:t>
            </w:r>
          </w:p>
        </w:tc>
        <w:tc>
          <w:tcPr>
            <w:tcW w:w="6470" w:type="dxa"/>
            <w:gridSpan w:val="2"/>
          </w:tcPr>
          <w:p w14:paraId="16D20B8B" w14:textId="3F1547E1" w:rsidR="001C1539" w:rsidRPr="00536166" w:rsidRDefault="001C1539" w:rsidP="001C1539">
            <w:pPr>
              <w:pStyle w:val="YES"/>
              <w:jc w:val="center"/>
              <w:cnfStyle w:val="000000000000" w:firstRow="0" w:lastRow="0" w:firstColumn="0" w:lastColumn="0" w:oddVBand="0" w:evenVBand="0" w:oddHBand="0" w:evenHBand="0" w:firstRowFirstColumn="0" w:firstRowLastColumn="0" w:lastRowFirstColumn="0" w:lastRowLastColumn="0"/>
              <w:rPr>
                <w:rtl/>
              </w:rPr>
            </w:pPr>
            <w:r w:rsidRPr="00B56F26">
              <w:rPr>
                <w:rtl/>
              </w:rPr>
              <w:t>في حال نجاح العملية يتم عرض البيانات الجديدة</w:t>
            </w:r>
          </w:p>
        </w:tc>
      </w:tr>
      <w:tr w:rsidR="001C1539" w14:paraId="4F5B1581"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50EB221" w14:textId="77777777" w:rsidR="001C1539" w:rsidRPr="00C52003" w:rsidRDefault="001C1539" w:rsidP="001C1539">
            <w:pPr>
              <w:pStyle w:val="YES"/>
              <w:jc w:val="center"/>
              <w:rPr>
                <w:b w:val="0"/>
                <w:bCs w:val="0"/>
                <w:rtl/>
              </w:rPr>
            </w:pPr>
            <w:r w:rsidRPr="00C52003">
              <w:rPr>
                <w:rFonts w:hint="cs"/>
                <w:b w:val="0"/>
                <w:bCs w:val="0"/>
                <w:rtl/>
              </w:rPr>
              <w:t>التدفقات البديلة</w:t>
            </w:r>
          </w:p>
        </w:tc>
        <w:tc>
          <w:tcPr>
            <w:tcW w:w="6470" w:type="dxa"/>
            <w:gridSpan w:val="2"/>
          </w:tcPr>
          <w:p w14:paraId="3FD45203" w14:textId="2E7346B3" w:rsidR="001C1539" w:rsidRPr="009B0702" w:rsidRDefault="001C1539"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Pr>
            </w:pPr>
            <w:r w:rsidRPr="00B56F26">
              <w:rPr>
                <w:rtl/>
              </w:rPr>
              <w:t>في حال فشل العملية تظهر رسالة فشل العملية</w:t>
            </w:r>
            <w:r w:rsidRPr="00B56F26">
              <w:t>.</w:t>
            </w:r>
          </w:p>
        </w:tc>
      </w:tr>
    </w:tbl>
    <w:p w14:paraId="51BF2851" w14:textId="10E41FD8" w:rsidR="00711F53" w:rsidDel="00F24374" w:rsidRDefault="00C34F92" w:rsidP="00C34F92">
      <w:pPr>
        <w:pStyle w:val="Caption"/>
        <w:rPr>
          <w:del w:id="352" w:author="Khair Horani" w:date="2025-07-16T17:19:00Z" w16du:dateUtc="2025-07-16T14:19:00Z"/>
          <w:rtl/>
        </w:rPr>
      </w:pPr>
      <w:del w:id="353" w:author="Khair Horani" w:date="2025-07-16T17:19:00Z" w16du:dateUtc="2025-07-16T14:19:00Z">
        <w:r w:rsidDel="00F24374">
          <w:rPr>
            <w:rtl/>
          </w:rPr>
          <w:delText xml:space="preserve">الجدول </w:delText>
        </w:r>
        <w:r w:rsidDel="00F24374">
          <w:rPr>
            <w:rFonts w:hint="cs"/>
            <w:rtl/>
          </w:rPr>
          <w:delText>3-13</w:delText>
        </w:r>
      </w:del>
    </w:p>
    <w:p w14:paraId="2FCB992E" w14:textId="77777777" w:rsidR="007A56AD" w:rsidRDefault="007A56AD" w:rsidP="00711F53">
      <w:pPr>
        <w:pStyle w:val="YES"/>
        <w:rPr>
          <w:rtl/>
        </w:rPr>
      </w:pPr>
    </w:p>
    <w:p w14:paraId="5C60A4C2" w14:textId="77777777" w:rsidR="007A56AD" w:rsidRDefault="007A56AD" w:rsidP="00711F53">
      <w:pPr>
        <w:pStyle w:val="YES"/>
      </w:pPr>
    </w:p>
    <w:p w14:paraId="77DF26C6" w14:textId="45A6A23D" w:rsidR="00234DA8" w:rsidRDefault="00711F53" w:rsidP="0008014B">
      <w:pPr>
        <w:pStyle w:val="YES"/>
        <w:numPr>
          <w:ilvl w:val="0"/>
          <w:numId w:val="10"/>
        </w:numPr>
      </w:pPr>
      <w:r>
        <w:rPr>
          <w:rFonts w:hint="cs"/>
          <w:rtl/>
        </w:rPr>
        <w:lastRenderedPageBreak/>
        <w:t xml:space="preserve">إدارة الحسابات </w:t>
      </w:r>
      <w:r>
        <w:rPr>
          <w:rtl/>
        </w:rPr>
        <w:t>–</w:t>
      </w:r>
      <w:r>
        <w:rPr>
          <w:rFonts w:hint="cs"/>
          <w:rtl/>
        </w:rPr>
        <w:t xml:space="preserve"> </w:t>
      </w:r>
      <w:r>
        <w:t>Manage Accounts</w:t>
      </w:r>
      <w:r>
        <w:rPr>
          <w:rFonts w:hint="cs"/>
          <w:rtl/>
        </w:rPr>
        <w:t>:</w:t>
      </w:r>
    </w:p>
    <w:p w14:paraId="660C79DE" w14:textId="74DB2D58" w:rsidR="00F24374" w:rsidRDefault="00F24374">
      <w:pPr>
        <w:pStyle w:val="Caption"/>
        <w:keepNext/>
        <w:rPr>
          <w:ins w:id="354" w:author="Khair Horani" w:date="2025-07-16T17:29:00Z" w16du:dateUtc="2025-07-16T14:29:00Z"/>
        </w:rPr>
        <w:pPrChange w:id="355" w:author="Khair Horani" w:date="2025-07-16T17:29:00Z" w16du:dateUtc="2025-07-16T14:29:00Z">
          <w:pPr/>
        </w:pPrChange>
      </w:pPr>
      <w:ins w:id="356" w:author="Khair Horani" w:date="2025-07-16T17:29:00Z" w16du:dateUtc="2025-07-16T14:29:00Z">
        <w:r>
          <w:rPr>
            <w:rtl/>
          </w:rPr>
          <w:t xml:space="preserve">جدول </w:t>
        </w:r>
        <w:r>
          <w:rPr>
            <w:rFonts w:hint="cs"/>
            <w:rtl/>
          </w:rPr>
          <w:t>3-14:</w:t>
        </w:r>
        <w:r w:rsidRPr="00F24374">
          <w:rPr>
            <w:rFonts w:hint="cs"/>
            <w:rtl/>
          </w:rPr>
          <w:t xml:space="preserve"> </w:t>
        </w:r>
        <w:r>
          <w:rPr>
            <w:rFonts w:hint="cs"/>
            <w:rtl/>
          </w:rPr>
          <w:t>تفاصيل حالة الاستخدام لإدارة الحسابات</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711F53" w14:paraId="3B571DC4" w14:textId="77777777" w:rsidTr="00E117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0F0CE78F" w14:textId="77777777" w:rsidR="00711F53" w:rsidRPr="00C52003" w:rsidRDefault="00711F53" w:rsidP="00E11726">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7D1C2227" w14:textId="6A4CC0E6" w:rsidR="00711F53" w:rsidRPr="00C52003" w:rsidRDefault="001C45F0" w:rsidP="00E11726">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1C45F0">
              <w:rPr>
                <w:rFonts w:cs="Times New Roman"/>
                <w:b w:val="0"/>
                <w:bCs w:val="0"/>
                <w:rtl/>
              </w:rPr>
              <w:t xml:space="preserve">إدارة الحسابات – </w:t>
            </w:r>
            <w:r w:rsidRPr="001C45F0">
              <w:rPr>
                <w:rFonts w:cs="Times New Roman"/>
                <w:b w:val="0"/>
                <w:bCs w:val="0"/>
              </w:rPr>
              <w:t>Manage Accounts</w:t>
            </w:r>
          </w:p>
        </w:tc>
      </w:tr>
      <w:tr w:rsidR="00711F53" w14:paraId="0B8E47B3"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81DBBC0" w14:textId="77777777" w:rsidR="00711F53" w:rsidRPr="00C52003" w:rsidRDefault="00711F53" w:rsidP="00E11726">
            <w:pPr>
              <w:pStyle w:val="YES"/>
              <w:jc w:val="center"/>
              <w:rPr>
                <w:b w:val="0"/>
                <w:bCs w:val="0"/>
                <w:rtl/>
              </w:rPr>
            </w:pPr>
            <w:r w:rsidRPr="00C52003">
              <w:rPr>
                <w:rFonts w:hint="cs"/>
                <w:b w:val="0"/>
                <w:bCs w:val="0"/>
                <w:rtl/>
              </w:rPr>
              <w:t>رقم معرف حالة الاستخدام</w:t>
            </w:r>
          </w:p>
        </w:tc>
        <w:tc>
          <w:tcPr>
            <w:tcW w:w="6470" w:type="dxa"/>
            <w:gridSpan w:val="2"/>
          </w:tcPr>
          <w:p w14:paraId="47B87C88" w14:textId="472BE622"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pPr>
            <w:r>
              <w:t>UC-1</w:t>
            </w:r>
            <w:r w:rsidR="00501F81">
              <w:t>4</w:t>
            </w:r>
          </w:p>
        </w:tc>
      </w:tr>
      <w:tr w:rsidR="00711F53" w14:paraId="7854B91E"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C614CC8" w14:textId="77777777" w:rsidR="00711F53" w:rsidRPr="00C52003" w:rsidRDefault="00711F53" w:rsidP="00E11726">
            <w:pPr>
              <w:pStyle w:val="YES"/>
              <w:jc w:val="center"/>
              <w:rPr>
                <w:b w:val="0"/>
                <w:bCs w:val="0"/>
                <w:rtl/>
              </w:rPr>
            </w:pPr>
            <w:r w:rsidRPr="00C52003">
              <w:rPr>
                <w:rFonts w:hint="cs"/>
                <w:b w:val="0"/>
                <w:bCs w:val="0"/>
                <w:rtl/>
              </w:rPr>
              <w:t>وصف موجز</w:t>
            </w:r>
          </w:p>
        </w:tc>
        <w:tc>
          <w:tcPr>
            <w:tcW w:w="6470" w:type="dxa"/>
            <w:gridSpan w:val="2"/>
          </w:tcPr>
          <w:p w14:paraId="6BCB7BAE" w14:textId="0E6E0DD7" w:rsidR="00711F53" w:rsidRPr="00C52003" w:rsidRDefault="007A56AD"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الأدمن بإدارة الحسابات في النظام بأكمله من حيث إضافة/حذف </w:t>
            </w:r>
            <w:r w:rsidR="002D3D4C">
              <w:rPr>
                <w:rFonts w:hint="cs"/>
                <w:rtl/>
              </w:rPr>
              <w:t xml:space="preserve">المسؤولين </w:t>
            </w:r>
            <w:r w:rsidR="002D3D4C">
              <w:t>(admins)</w:t>
            </w:r>
            <w:r>
              <w:rPr>
                <w:rFonts w:hint="cs"/>
                <w:rtl/>
              </w:rPr>
              <w:t>.</w:t>
            </w:r>
          </w:p>
        </w:tc>
      </w:tr>
      <w:tr w:rsidR="00711F53" w14:paraId="72684849"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54EBE4A" w14:textId="77777777" w:rsidR="00711F53" w:rsidRPr="00C52003" w:rsidRDefault="00711F53" w:rsidP="00E11726">
            <w:pPr>
              <w:pStyle w:val="YES"/>
              <w:jc w:val="center"/>
              <w:rPr>
                <w:b w:val="0"/>
                <w:bCs w:val="0"/>
                <w:rtl/>
              </w:rPr>
            </w:pPr>
            <w:r w:rsidRPr="00C52003">
              <w:rPr>
                <w:rFonts w:hint="cs"/>
                <w:b w:val="0"/>
                <w:bCs w:val="0"/>
                <w:rtl/>
              </w:rPr>
              <w:t>الفاعل الأولي</w:t>
            </w:r>
          </w:p>
        </w:tc>
        <w:tc>
          <w:tcPr>
            <w:tcW w:w="6470" w:type="dxa"/>
            <w:gridSpan w:val="2"/>
          </w:tcPr>
          <w:p w14:paraId="18E7099B" w14:textId="180F6618" w:rsidR="00711F53" w:rsidRPr="00C52003" w:rsidRDefault="009345A0"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الأدمن</w:t>
            </w:r>
          </w:p>
        </w:tc>
      </w:tr>
      <w:tr w:rsidR="00711F53" w14:paraId="741F0B96"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5AA1594" w14:textId="77777777" w:rsidR="00711F53" w:rsidRPr="00C52003" w:rsidRDefault="00711F53" w:rsidP="00E11726">
            <w:pPr>
              <w:pStyle w:val="YES"/>
              <w:jc w:val="center"/>
              <w:rPr>
                <w:b w:val="0"/>
                <w:bCs w:val="0"/>
                <w:rtl/>
              </w:rPr>
            </w:pPr>
            <w:r w:rsidRPr="00C52003">
              <w:rPr>
                <w:rFonts w:hint="cs"/>
                <w:b w:val="0"/>
                <w:bCs w:val="0"/>
                <w:rtl/>
              </w:rPr>
              <w:t>الفاعل الثانوي</w:t>
            </w:r>
          </w:p>
        </w:tc>
        <w:tc>
          <w:tcPr>
            <w:tcW w:w="6470" w:type="dxa"/>
            <w:gridSpan w:val="2"/>
          </w:tcPr>
          <w:p w14:paraId="090A8864"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711F53" w14:paraId="12977172"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660C8096" w14:textId="77777777" w:rsidR="00711F53" w:rsidRPr="00C52003" w:rsidRDefault="00711F53" w:rsidP="00E11726">
            <w:pPr>
              <w:pStyle w:val="YES"/>
              <w:jc w:val="center"/>
              <w:rPr>
                <w:b w:val="0"/>
                <w:bCs w:val="0"/>
                <w:rtl/>
              </w:rPr>
            </w:pPr>
            <w:r w:rsidRPr="00C52003">
              <w:rPr>
                <w:rFonts w:hint="cs"/>
                <w:b w:val="0"/>
                <w:bCs w:val="0"/>
                <w:rtl/>
              </w:rPr>
              <w:t>الشروط المسبقة</w:t>
            </w:r>
          </w:p>
        </w:tc>
        <w:tc>
          <w:tcPr>
            <w:tcW w:w="6470" w:type="dxa"/>
            <w:gridSpan w:val="2"/>
          </w:tcPr>
          <w:p w14:paraId="08ADE784" w14:textId="648D5263"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sidRPr="003A477B">
              <w:rPr>
                <w:rFonts w:cs="Times New Roman"/>
                <w:rtl/>
              </w:rPr>
              <w:t xml:space="preserve">أن يكون </w:t>
            </w:r>
            <w:r w:rsidR="00FD52AC">
              <w:rPr>
                <w:rFonts w:cs="Times New Roman" w:hint="cs"/>
                <w:rtl/>
              </w:rPr>
              <w:t>الأدمن</w:t>
            </w:r>
            <w:r w:rsidRPr="003A477B">
              <w:rPr>
                <w:rFonts w:cs="Times New Roman"/>
                <w:rtl/>
              </w:rPr>
              <w:t xml:space="preserve"> قام </w:t>
            </w:r>
            <w:r w:rsidR="00FD52AC">
              <w:rPr>
                <w:rFonts w:cs="Times New Roman" w:hint="cs"/>
                <w:rtl/>
              </w:rPr>
              <w:t>بتس</w:t>
            </w:r>
            <w:r w:rsidRPr="003A477B">
              <w:rPr>
                <w:rFonts w:cs="Times New Roman"/>
                <w:rtl/>
              </w:rPr>
              <w:t>جيل الدخول</w:t>
            </w:r>
          </w:p>
        </w:tc>
      </w:tr>
      <w:tr w:rsidR="00711F53" w14:paraId="5B40DBBE" w14:textId="77777777" w:rsidTr="00E11726">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56E7E89F" w14:textId="77777777" w:rsidR="00711F53" w:rsidRPr="00C52003" w:rsidRDefault="00711F53" w:rsidP="00E11726">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19D3FD2C"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74A4398D" w14:textId="77777777" w:rsidR="00711F53" w:rsidRPr="00C52003" w:rsidRDefault="00711F5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711F53" w14:paraId="4FDD944A" w14:textId="77777777" w:rsidTr="00E11726">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623AFC3C" w14:textId="77777777" w:rsidR="00711F53" w:rsidRPr="00C52003" w:rsidRDefault="00711F53" w:rsidP="00E11726">
            <w:pPr>
              <w:pStyle w:val="YES"/>
              <w:jc w:val="center"/>
              <w:rPr>
                <w:rtl/>
              </w:rPr>
            </w:pPr>
          </w:p>
        </w:tc>
        <w:tc>
          <w:tcPr>
            <w:tcW w:w="3240" w:type="dxa"/>
            <w:shd w:val="clear" w:color="auto" w:fill="FFFFFF" w:themeFill="background1"/>
          </w:tcPr>
          <w:p w14:paraId="0BEB7F70" w14:textId="40F56215" w:rsidR="00711F53" w:rsidRPr="00C52003" w:rsidRDefault="00711F5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w:t>
            </w:r>
            <w:r w:rsidR="00B96C2D">
              <w:rPr>
                <w:rFonts w:hint="cs"/>
                <w:rtl/>
              </w:rPr>
              <w:t>بإضافة مسؤو</w:t>
            </w:r>
            <w:r w:rsidR="00782A83">
              <w:rPr>
                <w:rFonts w:hint="cs"/>
                <w:rtl/>
              </w:rPr>
              <w:t>ل او حذف مسؤول موجود مسبقاً</w:t>
            </w:r>
          </w:p>
        </w:tc>
        <w:tc>
          <w:tcPr>
            <w:tcW w:w="3230" w:type="dxa"/>
            <w:shd w:val="clear" w:color="auto" w:fill="FFFFFF" w:themeFill="background1"/>
          </w:tcPr>
          <w:p w14:paraId="6484A5E8" w14:textId="5F7F9CF0" w:rsidR="00711F53" w:rsidRPr="00C52003" w:rsidRDefault="00A3728B"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يقوم النظام بتحديث قاعدة البيانات بالمعلومات الجديدة</w:t>
            </w:r>
          </w:p>
        </w:tc>
      </w:tr>
      <w:tr w:rsidR="00A3728B" w14:paraId="4B6FDD33"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028EC104" w14:textId="77777777" w:rsidR="00A3728B" w:rsidRPr="00C52003" w:rsidRDefault="00A3728B" w:rsidP="00A3728B">
            <w:pPr>
              <w:pStyle w:val="YES"/>
              <w:jc w:val="center"/>
              <w:rPr>
                <w:b w:val="0"/>
                <w:bCs w:val="0"/>
                <w:rtl/>
              </w:rPr>
            </w:pPr>
            <w:r w:rsidRPr="00C52003">
              <w:rPr>
                <w:rFonts w:hint="cs"/>
                <w:b w:val="0"/>
                <w:bCs w:val="0"/>
                <w:rtl/>
              </w:rPr>
              <w:t>الشروط اللاحقة</w:t>
            </w:r>
          </w:p>
        </w:tc>
        <w:tc>
          <w:tcPr>
            <w:tcW w:w="6470" w:type="dxa"/>
            <w:gridSpan w:val="2"/>
          </w:tcPr>
          <w:p w14:paraId="398F59AC" w14:textId="2342C4D0" w:rsidR="00A3728B" w:rsidRPr="00536166" w:rsidRDefault="00A3728B" w:rsidP="00A3728B">
            <w:pPr>
              <w:pStyle w:val="YES"/>
              <w:jc w:val="center"/>
              <w:cnfStyle w:val="000000000000" w:firstRow="0" w:lastRow="0" w:firstColumn="0" w:lastColumn="0" w:oddVBand="0" w:evenVBand="0" w:oddHBand="0" w:evenHBand="0" w:firstRowFirstColumn="0" w:firstRowLastColumn="0" w:lastRowFirstColumn="0" w:lastRowLastColumn="0"/>
              <w:rPr>
                <w:rtl/>
              </w:rPr>
            </w:pPr>
            <w:r w:rsidRPr="00B56F26">
              <w:rPr>
                <w:rtl/>
              </w:rPr>
              <w:t>في حال نجاح العملية يتم عرض البيانات الجديدة</w:t>
            </w:r>
          </w:p>
        </w:tc>
      </w:tr>
      <w:tr w:rsidR="00A3728B" w14:paraId="76E2F95C"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D85C379" w14:textId="77777777" w:rsidR="00A3728B" w:rsidRPr="00C52003" w:rsidRDefault="00A3728B" w:rsidP="00A3728B">
            <w:pPr>
              <w:pStyle w:val="YES"/>
              <w:jc w:val="center"/>
              <w:rPr>
                <w:b w:val="0"/>
                <w:bCs w:val="0"/>
                <w:rtl/>
              </w:rPr>
            </w:pPr>
            <w:r w:rsidRPr="00C52003">
              <w:rPr>
                <w:rFonts w:hint="cs"/>
                <w:b w:val="0"/>
                <w:bCs w:val="0"/>
                <w:rtl/>
              </w:rPr>
              <w:t>التدفقات البديلة</w:t>
            </w:r>
          </w:p>
        </w:tc>
        <w:tc>
          <w:tcPr>
            <w:tcW w:w="6470" w:type="dxa"/>
            <w:gridSpan w:val="2"/>
          </w:tcPr>
          <w:p w14:paraId="2FA8B98C" w14:textId="5385197B" w:rsidR="00A3728B" w:rsidRPr="009B0702" w:rsidRDefault="00A3728B"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Pr>
            </w:pPr>
            <w:r w:rsidRPr="00B56F26">
              <w:rPr>
                <w:rtl/>
              </w:rPr>
              <w:t>في حال فشل العملية تظهر رسالة فشل العملية</w:t>
            </w:r>
            <w:r w:rsidRPr="00B56F26">
              <w:t>.</w:t>
            </w:r>
          </w:p>
        </w:tc>
      </w:tr>
    </w:tbl>
    <w:p w14:paraId="498C2567" w14:textId="3E89D0EC" w:rsidR="00711F53" w:rsidDel="00F24374" w:rsidRDefault="00C34F92" w:rsidP="00C34F92">
      <w:pPr>
        <w:pStyle w:val="Caption"/>
        <w:rPr>
          <w:del w:id="357" w:author="Khair Horani" w:date="2025-07-16T17:19:00Z" w16du:dateUtc="2025-07-16T14:19:00Z"/>
          <w:rtl/>
        </w:rPr>
      </w:pPr>
      <w:del w:id="358" w:author="Khair Horani" w:date="2025-07-16T17:19:00Z" w16du:dateUtc="2025-07-16T14:19:00Z">
        <w:r w:rsidDel="00F24374">
          <w:rPr>
            <w:rtl/>
          </w:rPr>
          <w:delText xml:space="preserve">الجدول </w:delText>
        </w:r>
        <w:r w:rsidDel="00F24374">
          <w:rPr>
            <w:rFonts w:hint="cs"/>
            <w:rtl/>
          </w:rPr>
          <w:delText>3-14</w:delText>
        </w:r>
      </w:del>
    </w:p>
    <w:p w14:paraId="77EFAE5F" w14:textId="2136DF67" w:rsidR="00711F53" w:rsidRPr="00711F53" w:rsidRDefault="00711F53" w:rsidP="00711F53">
      <w:pPr>
        <w:bidi w:val="0"/>
        <w:rPr>
          <w:rFonts w:ascii="Arial" w:hAnsi="Arial" w:cstheme="majorBidi"/>
          <w:szCs w:val="28"/>
          <w:rtl/>
          <w:lang w:bidi="ar-SY"/>
        </w:rPr>
      </w:pPr>
      <w:r>
        <w:rPr>
          <w:rtl/>
        </w:rPr>
        <w:br w:type="page"/>
      </w:r>
    </w:p>
    <w:p w14:paraId="46EB29FC" w14:textId="49AB448C" w:rsidR="00D8711A" w:rsidRDefault="00E86B35" w:rsidP="001252A4">
      <w:pPr>
        <w:pStyle w:val="H4"/>
        <w:rPr>
          <w:rtl/>
        </w:rPr>
      </w:pPr>
      <w:r w:rsidRPr="001252A4">
        <w:rPr>
          <w:rtl/>
        </w:rPr>
        <w:lastRenderedPageBreak/>
        <w:tab/>
      </w:r>
      <w:r w:rsidRPr="001252A4">
        <w:rPr>
          <w:rtl/>
        </w:rPr>
        <w:tab/>
        <w:t>3-2-2-1 بالنسبة لل</w:t>
      </w:r>
      <w:r w:rsidR="00BE63E7" w:rsidRPr="001252A4">
        <w:rPr>
          <w:rtl/>
        </w:rPr>
        <w:t>زائر</w:t>
      </w:r>
    </w:p>
    <w:p w14:paraId="3DD42ADF" w14:textId="665F9BB1" w:rsidR="00A3728B" w:rsidRDefault="00E11427" w:rsidP="0008014B">
      <w:pPr>
        <w:pStyle w:val="YES"/>
        <w:numPr>
          <w:ilvl w:val="0"/>
          <w:numId w:val="11"/>
        </w:numPr>
      </w:pPr>
      <w:r>
        <w:rPr>
          <w:rFonts w:hint="cs"/>
          <w:rtl/>
        </w:rPr>
        <w:t xml:space="preserve">تصفح الطلبات العامة </w:t>
      </w:r>
      <w:r w:rsidR="009513A3">
        <w:rPr>
          <w:rtl/>
        </w:rPr>
        <w:t>–</w:t>
      </w:r>
      <w:r>
        <w:rPr>
          <w:rFonts w:hint="cs"/>
          <w:rtl/>
        </w:rPr>
        <w:t xml:space="preserve"> </w:t>
      </w:r>
      <w:r w:rsidR="009513A3">
        <w:t>View Public Requests</w:t>
      </w:r>
      <w:r w:rsidR="009513A3">
        <w:rPr>
          <w:rFonts w:hint="cs"/>
          <w:rtl/>
        </w:rPr>
        <w:t>:</w:t>
      </w:r>
    </w:p>
    <w:p w14:paraId="66FE2FC2" w14:textId="5D7C73D8" w:rsidR="00F24374" w:rsidRDefault="00F24374">
      <w:pPr>
        <w:pStyle w:val="Caption"/>
        <w:keepNext/>
        <w:rPr>
          <w:ins w:id="359" w:author="Khair Horani" w:date="2025-07-16T17:29:00Z" w16du:dateUtc="2025-07-16T14:29:00Z"/>
        </w:rPr>
        <w:pPrChange w:id="360" w:author="Khair Horani" w:date="2025-07-16T17:29:00Z" w16du:dateUtc="2025-07-16T14:29:00Z">
          <w:pPr/>
        </w:pPrChange>
      </w:pPr>
      <w:ins w:id="361" w:author="Khair Horani" w:date="2025-07-16T17:29:00Z" w16du:dateUtc="2025-07-16T14:29:00Z">
        <w:r>
          <w:rPr>
            <w:rtl/>
          </w:rPr>
          <w:t xml:space="preserve">جدول </w:t>
        </w:r>
        <w:r>
          <w:rPr>
            <w:rFonts w:hint="cs"/>
            <w:rtl/>
          </w:rPr>
          <w:t>3-15:</w:t>
        </w:r>
        <w:r w:rsidRPr="00F24374">
          <w:rPr>
            <w:rFonts w:hint="cs"/>
            <w:rtl/>
          </w:rPr>
          <w:t xml:space="preserve"> </w:t>
        </w:r>
        <w:r>
          <w:rPr>
            <w:rFonts w:hint="cs"/>
            <w:rtl/>
          </w:rPr>
          <w:t>تفاصيل حالة الاستخدام لتصفح الطلبات ال</w:t>
        </w:r>
      </w:ins>
      <w:ins w:id="362" w:author="Khair Horani" w:date="2025-07-16T17:30:00Z" w16du:dateUtc="2025-07-16T14:30:00Z">
        <w:r>
          <w:rPr>
            <w:rFonts w:hint="cs"/>
            <w:rtl/>
          </w:rPr>
          <w:t>عامة</w:t>
        </w:r>
      </w:ins>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40"/>
        <w:gridCol w:w="3230"/>
      </w:tblGrid>
      <w:tr w:rsidR="009513A3" w14:paraId="1C18932C" w14:textId="77777777" w:rsidTr="00E117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Borders>
              <w:bottom w:val="none" w:sz="0" w:space="0" w:color="auto"/>
            </w:tcBorders>
          </w:tcPr>
          <w:p w14:paraId="45D89AFA" w14:textId="77777777" w:rsidR="009513A3" w:rsidRPr="00C52003" w:rsidRDefault="009513A3" w:rsidP="00E11726">
            <w:pPr>
              <w:pStyle w:val="YES"/>
              <w:jc w:val="center"/>
              <w:rPr>
                <w:b w:val="0"/>
                <w:bCs w:val="0"/>
                <w:rtl/>
              </w:rPr>
            </w:pPr>
            <w:r w:rsidRPr="00C52003">
              <w:rPr>
                <w:rFonts w:hint="cs"/>
                <w:b w:val="0"/>
                <w:bCs w:val="0"/>
                <w:rtl/>
              </w:rPr>
              <w:t>اسم حالة الاستخدام</w:t>
            </w:r>
          </w:p>
        </w:tc>
        <w:tc>
          <w:tcPr>
            <w:tcW w:w="6470" w:type="dxa"/>
            <w:gridSpan w:val="2"/>
            <w:tcBorders>
              <w:bottom w:val="none" w:sz="0" w:space="0" w:color="auto"/>
            </w:tcBorders>
          </w:tcPr>
          <w:p w14:paraId="21BE498E" w14:textId="31837D31" w:rsidR="009513A3" w:rsidRPr="00C52003" w:rsidRDefault="009513A3" w:rsidP="00E11726">
            <w:pPr>
              <w:pStyle w:val="YES"/>
              <w:jc w:val="center"/>
              <w:cnfStyle w:val="100000000000" w:firstRow="1" w:lastRow="0" w:firstColumn="0" w:lastColumn="0" w:oddVBand="0" w:evenVBand="0" w:oddHBand="0" w:evenHBand="0" w:firstRowFirstColumn="0" w:firstRowLastColumn="0" w:lastRowFirstColumn="0" w:lastRowLastColumn="0"/>
              <w:rPr>
                <w:b w:val="0"/>
                <w:bCs w:val="0"/>
              </w:rPr>
            </w:pPr>
            <w:r w:rsidRPr="009513A3">
              <w:rPr>
                <w:rFonts w:cs="Times New Roman"/>
                <w:b w:val="0"/>
                <w:bCs w:val="0"/>
                <w:rtl/>
              </w:rPr>
              <w:t xml:space="preserve">تصفح الطلبات العامة – </w:t>
            </w:r>
            <w:r w:rsidRPr="009513A3">
              <w:rPr>
                <w:rFonts w:cs="Times New Roman"/>
                <w:b w:val="0"/>
                <w:bCs w:val="0"/>
              </w:rPr>
              <w:t>View Public Requests</w:t>
            </w:r>
          </w:p>
        </w:tc>
      </w:tr>
      <w:tr w:rsidR="009513A3" w14:paraId="1CE81F9F"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75D2B681" w14:textId="77777777" w:rsidR="009513A3" w:rsidRPr="00C52003" w:rsidRDefault="009513A3" w:rsidP="00E11726">
            <w:pPr>
              <w:pStyle w:val="YES"/>
              <w:jc w:val="center"/>
              <w:rPr>
                <w:b w:val="0"/>
                <w:bCs w:val="0"/>
                <w:rtl/>
              </w:rPr>
            </w:pPr>
            <w:r w:rsidRPr="00C52003">
              <w:rPr>
                <w:rFonts w:hint="cs"/>
                <w:b w:val="0"/>
                <w:bCs w:val="0"/>
                <w:rtl/>
              </w:rPr>
              <w:t>رقم معرف حالة الاستخدام</w:t>
            </w:r>
          </w:p>
        </w:tc>
        <w:tc>
          <w:tcPr>
            <w:tcW w:w="6470" w:type="dxa"/>
            <w:gridSpan w:val="2"/>
          </w:tcPr>
          <w:p w14:paraId="2FB0638F" w14:textId="27BD31F3" w:rsidR="009513A3" w:rsidRPr="00C52003" w:rsidRDefault="009513A3"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t>UC-15</w:t>
            </w:r>
          </w:p>
        </w:tc>
      </w:tr>
      <w:tr w:rsidR="009513A3" w14:paraId="343FF132"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1011D2DC" w14:textId="77777777" w:rsidR="009513A3" w:rsidRPr="00C52003" w:rsidRDefault="009513A3" w:rsidP="00E11726">
            <w:pPr>
              <w:pStyle w:val="YES"/>
              <w:jc w:val="center"/>
              <w:rPr>
                <w:b w:val="0"/>
                <w:bCs w:val="0"/>
                <w:rtl/>
              </w:rPr>
            </w:pPr>
            <w:r w:rsidRPr="00C52003">
              <w:rPr>
                <w:rFonts w:hint="cs"/>
                <w:b w:val="0"/>
                <w:bCs w:val="0"/>
                <w:rtl/>
              </w:rPr>
              <w:t>وصف موجز</w:t>
            </w:r>
          </w:p>
        </w:tc>
        <w:tc>
          <w:tcPr>
            <w:tcW w:w="6470" w:type="dxa"/>
            <w:gridSpan w:val="2"/>
          </w:tcPr>
          <w:p w14:paraId="16D2E8F6" w14:textId="55F7B8DC" w:rsidR="009513A3" w:rsidRPr="00C52003" w:rsidRDefault="006E6550"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يقوم الزائر بتصفح </w:t>
            </w:r>
            <w:r w:rsidR="006B7990">
              <w:rPr>
                <w:rFonts w:hint="cs"/>
                <w:rtl/>
              </w:rPr>
              <w:t xml:space="preserve">الطلبات العامة لرؤية </w:t>
            </w:r>
            <w:r w:rsidR="006C6B0F">
              <w:rPr>
                <w:rFonts w:hint="cs"/>
                <w:rtl/>
              </w:rPr>
              <w:t>ما يقوم بتوفيره النظام</w:t>
            </w:r>
          </w:p>
        </w:tc>
      </w:tr>
      <w:tr w:rsidR="009513A3" w14:paraId="46BF09B8"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1414DE1D" w14:textId="77777777" w:rsidR="009513A3" w:rsidRPr="00C52003" w:rsidRDefault="009513A3" w:rsidP="00E11726">
            <w:pPr>
              <w:pStyle w:val="YES"/>
              <w:jc w:val="center"/>
              <w:rPr>
                <w:b w:val="0"/>
                <w:bCs w:val="0"/>
                <w:rtl/>
              </w:rPr>
            </w:pPr>
            <w:r w:rsidRPr="00C52003">
              <w:rPr>
                <w:rFonts w:hint="cs"/>
                <w:b w:val="0"/>
                <w:bCs w:val="0"/>
                <w:rtl/>
              </w:rPr>
              <w:t>الفاعل الأولي</w:t>
            </w:r>
          </w:p>
        </w:tc>
        <w:tc>
          <w:tcPr>
            <w:tcW w:w="6470" w:type="dxa"/>
            <w:gridSpan w:val="2"/>
          </w:tcPr>
          <w:p w14:paraId="7F99B4EE" w14:textId="2877419D" w:rsidR="009513A3" w:rsidRPr="00C52003" w:rsidRDefault="00901969"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الزائر</w:t>
            </w:r>
          </w:p>
        </w:tc>
      </w:tr>
      <w:tr w:rsidR="009513A3" w14:paraId="1E15116E"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9E4AA0B" w14:textId="77777777" w:rsidR="009513A3" w:rsidRPr="00C52003" w:rsidRDefault="009513A3" w:rsidP="00E11726">
            <w:pPr>
              <w:pStyle w:val="YES"/>
              <w:jc w:val="center"/>
              <w:rPr>
                <w:b w:val="0"/>
                <w:bCs w:val="0"/>
                <w:rtl/>
              </w:rPr>
            </w:pPr>
            <w:r w:rsidRPr="00C52003">
              <w:rPr>
                <w:rFonts w:hint="cs"/>
                <w:b w:val="0"/>
                <w:bCs w:val="0"/>
                <w:rtl/>
              </w:rPr>
              <w:t>الفاعل الثانوي</w:t>
            </w:r>
          </w:p>
        </w:tc>
        <w:tc>
          <w:tcPr>
            <w:tcW w:w="6470" w:type="dxa"/>
            <w:gridSpan w:val="2"/>
          </w:tcPr>
          <w:p w14:paraId="445C2570" w14:textId="77777777" w:rsidR="009513A3" w:rsidRPr="00C52003" w:rsidRDefault="009513A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9513A3" w14:paraId="73C44F8E"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294A7756" w14:textId="77777777" w:rsidR="009513A3" w:rsidRPr="00C52003" w:rsidRDefault="009513A3" w:rsidP="00E11726">
            <w:pPr>
              <w:pStyle w:val="YES"/>
              <w:jc w:val="center"/>
              <w:rPr>
                <w:b w:val="0"/>
                <w:bCs w:val="0"/>
                <w:rtl/>
              </w:rPr>
            </w:pPr>
            <w:r w:rsidRPr="00C52003">
              <w:rPr>
                <w:rFonts w:hint="cs"/>
                <w:b w:val="0"/>
                <w:bCs w:val="0"/>
                <w:rtl/>
              </w:rPr>
              <w:t>الشروط المسبقة</w:t>
            </w:r>
          </w:p>
        </w:tc>
        <w:tc>
          <w:tcPr>
            <w:tcW w:w="6470" w:type="dxa"/>
            <w:gridSpan w:val="2"/>
          </w:tcPr>
          <w:p w14:paraId="28D0F7EF" w14:textId="14DA4BE6" w:rsidR="009513A3" w:rsidRPr="00C52003" w:rsidRDefault="00901969"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w:t>
            </w:r>
          </w:p>
        </w:tc>
      </w:tr>
      <w:tr w:rsidR="009513A3" w14:paraId="6DC0F085" w14:textId="77777777" w:rsidTr="00E11726">
        <w:trPr>
          <w:trHeight w:val="132"/>
          <w:jc w:val="center"/>
        </w:trPr>
        <w:tc>
          <w:tcPr>
            <w:cnfStyle w:val="001000000000" w:firstRow="0" w:lastRow="0" w:firstColumn="1" w:lastColumn="0" w:oddVBand="0" w:evenVBand="0" w:oddHBand="0" w:evenHBand="0" w:firstRowFirstColumn="0" w:firstRowLastColumn="0" w:lastRowFirstColumn="0" w:lastRowLastColumn="0"/>
            <w:tcW w:w="2880" w:type="dxa"/>
            <w:vMerge w:val="restart"/>
          </w:tcPr>
          <w:p w14:paraId="4D2D0295" w14:textId="77777777" w:rsidR="009513A3" w:rsidRPr="00C52003" w:rsidRDefault="009513A3" w:rsidP="00E11726">
            <w:pPr>
              <w:pStyle w:val="YES"/>
              <w:jc w:val="center"/>
              <w:rPr>
                <w:b w:val="0"/>
                <w:bCs w:val="0"/>
                <w:rtl/>
              </w:rPr>
            </w:pPr>
            <w:r w:rsidRPr="00C52003">
              <w:rPr>
                <w:rFonts w:hint="cs"/>
                <w:b w:val="0"/>
                <w:bCs w:val="0"/>
                <w:rtl/>
              </w:rPr>
              <w:t>التدفق الرئيسي</w:t>
            </w:r>
          </w:p>
        </w:tc>
        <w:tc>
          <w:tcPr>
            <w:tcW w:w="3240" w:type="dxa"/>
            <w:shd w:val="clear" w:color="auto" w:fill="FFFFFF" w:themeFill="background1"/>
          </w:tcPr>
          <w:p w14:paraId="52C8DBAE" w14:textId="77777777" w:rsidR="009513A3" w:rsidRPr="00C52003" w:rsidRDefault="009513A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المستخدم</w:t>
            </w:r>
          </w:p>
        </w:tc>
        <w:tc>
          <w:tcPr>
            <w:tcW w:w="3230" w:type="dxa"/>
            <w:shd w:val="clear" w:color="auto" w:fill="FFFFFF" w:themeFill="background1"/>
          </w:tcPr>
          <w:p w14:paraId="7EA07BF9" w14:textId="77777777" w:rsidR="009513A3" w:rsidRPr="00C52003" w:rsidRDefault="009513A3" w:rsidP="00E11726">
            <w:pPr>
              <w:pStyle w:val="YES"/>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النظام</w:t>
            </w:r>
          </w:p>
        </w:tc>
      </w:tr>
      <w:tr w:rsidR="009513A3" w14:paraId="3A0AD03A" w14:textId="77777777" w:rsidTr="00E11726">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2880" w:type="dxa"/>
            <w:vMerge/>
          </w:tcPr>
          <w:p w14:paraId="1DD82244" w14:textId="77777777" w:rsidR="009513A3" w:rsidRPr="00C52003" w:rsidRDefault="009513A3" w:rsidP="00E11726">
            <w:pPr>
              <w:pStyle w:val="YES"/>
              <w:jc w:val="center"/>
              <w:rPr>
                <w:rtl/>
              </w:rPr>
            </w:pPr>
          </w:p>
        </w:tc>
        <w:tc>
          <w:tcPr>
            <w:tcW w:w="3240" w:type="dxa"/>
            <w:shd w:val="clear" w:color="auto" w:fill="FFFFFF" w:themeFill="background1"/>
          </w:tcPr>
          <w:p w14:paraId="07A75F9A" w14:textId="516D2BA7" w:rsidR="009513A3" w:rsidRPr="00C52003" w:rsidRDefault="006C6B0F"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المستخدم بتصفح الطلبات </w:t>
            </w:r>
            <w:r w:rsidR="00D9389C">
              <w:rPr>
                <w:rFonts w:hint="cs"/>
                <w:rtl/>
              </w:rPr>
              <w:t xml:space="preserve">العامة ويمكنه </w:t>
            </w:r>
            <w:r w:rsidR="00F65FBC">
              <w:rPr>
                <w:rFonts w:hint="cs"/>
                <w:rtl/>
              </w:rPr>
              <w:t>فلترتها حسب القرب من موقعه</w:t>
            </w:r>
          </w:p>
        </w:tc>
        <w:tc>
          <w:tcPr>
            <w:tcW w:w="3230" w:type="dxa"/>
            <w:shd w:val="clear" w:color="auto" w:fill="FFFFFF" w:themeFill="background1"/>
          </w:tcPr>
          <w:p w14:paraId="3B0B42B4" w14:textId="765727C5" w:rsidR="009513A3" w:rsidRPr="00C52003" w:rsidRDefault="00F65FBC" w:rsidP="00E11726">
            <w:pPr>
              <w:pStyle w:val="YES"/>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يقوم النظام </w:t>
            </w:r>
            <w:r w:rsidR="0051520D">
              <w:rPr>
                <w:rFonts w:hint="cs"/>
                <w:rtl/>
              </w:rPr>
              <w:t>بقراءة المعلومات من قاعدة البيانات وعرض الطلبات العامة فقط</w:t>
            </w:r>
          </w:p>
        </w:tc>
      </w:tr>
      <w:tr w:rsidR="009513A3" w14:paraId="5846DDDD" w14:textId="77777777" w:rsidTr="00E11726">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4BE31CEF" w14:textId="77777777" w:rsidR="009513A3" w:rsidRPr="00C52003" w:rsidRDefault="009513A3" w:rsidP="00E11726">
            <w:pPr>
              <w:pStyle w:val="YES"/>
              <w:jc w:val="center"/>
              <w:rPr>
                <w:b w:val="0"/>
                <w:bCs w:val="0"/>
                <w:rtl/>
              </w:rPr>
            </w:pPr>
            <w:r w:rsidRPr="00C52003">
              <w:rPr>
                <w:rFonts w:hint="cs"/>
                <w:b w:val="0"/>
                <w:bCs w:val="0"/>
                <w:rtl/>
              </w:rPr>
              <w:t>الشروط اللاحقة</w:t>
            </w:r>
          </w:p>
        </w:tc>
        <w:tc>
          <w:tcPr>
            <w:tcW w:w="6470" w:type="dxa"/>
            <w:gridSpan w:val="2"/>
          </w:tcPr>
          <w:p w14:paraId="62D9CAD3" w14:textId="060BC872" w:rsidR="009513A3" w:rsidRPr="00536166" w:rsidRDefault="009513A3" w:rsidP="00E11726">
            <w:pPr>
              <w:pStyle w:val="YES"/>
              <w:jc w:val="center"/>
              <w:cnfStyle w:val="000000000000" w:firstRow="0" w:lastRow="0" w:firstColumn="0" w:lastColumn="0" w:oddVBand="0" w:evenVBand="0" w:oddHBand="0" w:evenHBand="0" w:firstRowFirstColumn="0" w:firstRowLastColumn="0" w:lastRowFirstColumn="0" w:lastRowLastColumn="0"/>
              <w:rPr>
                <w:rtl/>
              </w:rPr>
            </w:pPr>
          </w:p>
        </w:tc>
      </w:tr>
      <w:tr w:rsidR="009513A3" w14:paraId="7C86092F" w14:textId="77777777" w:rsidTr="00E117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1BA3FA0" w14:textId="77777777" w:rsidR="009513A3" w:rsidRPr="00C52003" w:rsidRDefault="009513A3" w:rsidP="00E11726">
            <w:pPr>
              <w:pStyle w:val="YES"/>
              <w:jc w:val="center"/>
              <w:rPr>
                <w:b w:val="0"/>
                <w:bCs w:val="0"/>
                <w:rtl/>
              </w:rPr>
            </w:pPr>
            <w:r w:rsidRPr="00C52003">
              <w:rPr>
                <w:rFonts w:hint="cs"/>
                <w:b w:val="0"/>
                <w:bCs w:val="0"/>
                <w:rtl/>
              </w:rPr>
              <w:t>التدفقات البديلة</w:t>
            </w:r>
          </w:p>
        </w:tc>
        <w:tc>
          <w:tcPr>
            <w:tcW w:w="6470" w:type="dxa"/>
            <w:gridSpan w:val="2"/>
          </w:tcPr>
          <w:p w14:paraId="5127BCE2" w14:textId="0D15789C" w:rsidR="009513A3" w:rsidRPr="009B0702" w:rsidRDefault="009513A3" w:rsidP="00C34F92">
            <w:pPr>
              <w:pStyle w:val="YES"/>
              <w:keepNext/>
              <w:jc w:val="center"/>
              <w:cnfStyle w:val="000000100000" w:firstRow="0" w:lastRow="0" w:firstColumn="0" w:lastColumn="0" w:oddVBand="0" w:evenVBand="0" w:oddHBand="1" w:evenHBand="0" w:firstRowFirstColumn="0" w:firstRowLastColumn="0" w:lastRowFirstColumn="0" w:lastRowLastColumn="0"/>
              <w:rPr>
                <w:rFonts w:cs="Times New Roman"/>
              </w:rPr>
            </w:pPr>
          </w:p>
        </w:tc>
      </w:tr>
    </w:tbl>
    <w:p w14:paraId="6C424832" w14:textId="7E91DA5A" w:rsidR="009513A3" w:rsidRPr="009513A3" w:rsidDel="00F24374" w:rsidRDefault="00C34F92" w:rsidP="00C34F92">
      <w:pPr>
        <w:pStyle w:val="Caption"/>
        <w:rPr>
          <w:del w:id="363" w:author="Khair Horani" w:date="2025-07-16T17:19:00Z" w16du:dateUtc="2025-07-16T14:19:00Z"/>
          <w:rtl/>
        </w:rPr>
      </w:pPr>
      <w:del w:id="364" w:author="Khair Horani" w:date="2025-07-16T17:19:00Z" w16du:dateUtc="2025-07-16T14:19:00Z">
        <w:r w:rsidDel="00F24374">
          <w:rPr>
            <w:rtl/>
          </w:rPr>
          <w:delText xml:space="preserve">الجدول </w:delText>
        </w:r>
        <w:r w:rsidDel="00F24374">
          <w:rPr>
            <w:rFonts w:hint="cs"/>
            <w:rtl/>
          </w:rPr>
          <w:delText>3-15</w:delText>
        </w:r>
      </w:del>
    </w:p>
    <w:p w14:paraId="4D5814BA" w14:textId="0E5FDE1A" w:rsidR="00E71643" w:rsidRPr="00F912FD" w:rsidRDefault="00F912FD" w:rsidP="00F912FD">
      <w:pPr>
        <w:bidi w:val="0"/>
        <w:rPr>
          <w:rFonts w:eastAsiaTheme="majorEastAsia" w:cstheme="majorBidi"/>
          <w:color w:val="124F1A" w:themeColor="accent3" w:themeShade="BF"/>
          <w:szCs w:val="28"/>
          <w:rtl/>
          <w:lang w:bidi="ar-SY"/>
        </w:rPr>
      </w:pPr>
      <w:r>
        <w:rPr>
          <w:rtl/>
          <w:lang w:bidi="ar-SY"/>
        </w:rPr>
        <w:br w:type="page"/>
      </w:r>
    </w:p>
    <w:p w14:paraId="3C795838" w14:textId="05F44F70" w:rsidR="007D5FDF" w:rsidRDefault="00212660" w:rsidP="001252A4">
      <w:pPr>
        <w:pStyle w:val="H3"/>
        <w:rPr>
          <w:rtl/>
        </w:rPr>
      </w:pPr>
      <w:r>
        <w:rPr>
          <w:rtl/>
        </w:rPr>
        <w:lastRenderedPageBreak/>
        <w:tab/>
      </w:r>
      <w:bookmarkStart w:id="365" w:name="_Toc203158150"/>
      <w:r>
        <w:rPr>
          <w:rFonts w:hint="cs"/>
          <w:rtl/>
        </w:rPr>
        <w:t>3-2-3 م</w:t>
      </w:r>
      <w:r w:rsidR="007D5FDF">
        <w:rPr>
          <w:rFonts w:hint="cs"/>
          <w:rtl/>
        </w:rPr>
        <w:t xml:space="preserve">خطط قاعدة البيانات </w:t>
      </w:r>
      <w:r w:rsidR="007D5FDF">
        <w:t>Entity Relation Diagram</w:t>
      </w:r>
      <w:bookmarkEnd w:id="365"/>
    </w:p>
    <w:p w14:paraId="22E28915" w14:textId="77777777" w:rsidR="00F93B85" w:rsidRDefault="00F912FD" w:rsidP="00F93B85">
      <w:pPr>
        <w:keepNext/>
      </w:pPr>
      <w:r>
        <w:rPr>
          <w:rFonts w:cstheme="majorBidi" w:hint="cs"/>
          <w:noProof/>
          <w:szCs w:val="28"/>
          <w:rtl/>
          <w:lang w:val="ar-SY" w:bidi="ar-SY"/>
        </w:rPr>
        <w:drawing>
          <wp:inline distT="0" distB="0" distL="0" distR="0" wp14:anchorId="70B649B5" wp14:editId="31CD5F9C">
            <wp:extent cx="5943600" cy="7065034"/>
            <wp:effectExtent l="0" t="0" r="0" b="2540"/>
            <wp:docPr id="657557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57931" name="Picture 6575579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7681" cy="7069885"/>
                    </a:xfrm>
                    <a:prstGeom prst="rect">
                      <a:avLst/>
                    </a:prstGeom>
                  </pic:spPr>
                </pic:pic>
              </a:graphicData>
            </a:graphic>
          </wp:inline>
        </w:drawing>
      </w:r>
    </w:p>
    <w:p w14:paraId="67B1B687" w14:textId="27DB9C46" w:rsidR="00F93B85" w:rsidRDefault="004625FC" w:rsidP="00F93B85">
      <w:pPr>
        <w:pStyle w:val="Caption"/>
      </w:pPr>
      <w:del w:id="366" w:author="Khair Horani" w:date="2025-07-16T17:30:00Z" w16du:dateUtc="2025-07-16T14:30:00Z">
        <w:r w:rsidDel="00C27E51">
          <w:rPr>
            <w:rFonts w:hint="cs"/>
            <w:rtl/>
          </w:rPr>
          <w:delText xml:space="preserve">مخطط قاعدة البيانات </w:delText>
        </w:r>
        <w:commentRangeStart w:id="367"/>
        <w:r w:rsidR="00F93B85" w:rsidDel="00C27E51">
          <w:rPr>
            <w:rtl/>
          </w:rPr>
          <w:delText xml:space="preserve">الشكل </w:delText>
        </w:r>
        <w:r w:rsidR="00F93B85" w:rsidDel="00C27E51">
          <w:rPr>
            <w:rFonts w:hint="cs"/>
            <w:rtl/>
          </w:rPr>
          <w:delText>3-6</w:delText>
        </w:r>
        <w:commentRangeEnd w:id="367"/>
        <w:r w:rsidR="007F1AD2" w:rsidDel="00C27E51">
          <w:rPr>
            <w:rStyle w:val="CommentReference"/>
            <w:i w:val="0"/>
            <w:iCs w:val="0"/>
            <w:color w:val="auto"/>
            <w:rtl/>
          </w:rPr>
          <w:commentReference w:id="367"/>
        </w:r>
      </w:del>
      <w:ins w:id="368" w:author="Khair Horani" w:date="2025-07-16T17:30:00Z" w16du:dateUtc="2025-07-16T14:30:00Z">
        <w:r w:rsidR="00C27E51">
          <w:rPr>
            <w:rFonts w:hint="cs"/>
            <w:rtl/>
          </w:rPr>
          <w:t>الشكل 3-6: مخطط قاعدة البيانات</w:t>
        </w:r>
      </w:ins>
    </w:p>
    <w:p w14:paraId="7CC10C96" w14:textId="03A9C476" w:rsidR="007D5FDF" w:rsidRPr="007D5FDF" w:rsidRDefault="00D47AB7" w:rsidP="001252A4">
      <w:pPr>
        <w:keepNext/>
        <w:rPr>
          <w:rtl/>
          <w:lang w:bidi="ar-SY"/>
        </w:rPr>
      </w:pPr>
      <w:r>
        <w:rPr>
          <w:rtl/>
          <w:lang w:bidi="ar-SY"/>
        </w:rPr>
        <w:lastRenderedPageBreak/>
        <w:br w:type="page"/>
      </w:r>
    </w:p>
    <w:p w14:paraId="6E13AAC9" w14:textId="0A88024F" w:rsidR="00E36AF8" w:rsidRDefault="00E36AF8">
      <w:pPr>
        <w:bidi w:val="0"/>
        <w:rPr>
          <w:rFonts w:ascii="Aptos Display" w:eastAsia="Times New Roman" w:hAnsi="Aptos Display" w:cs="Times New Roman"/>
          <w:bCs/>
          <w:color w:val="0F4761" w:themeColor="accent1" w:themeShade="BF"/>
          <w:sz w:val="40"/>
          <w:szCs w:val="40"/>
          <w:rtl/>
          <w:lang w:bidi="ar-SY"/>
        </w:rPr>
      </w:pPr>
    </w:p>
    <w:p w14:paraId="25EAB4DF" w14:textId="77777777" w:rsidR="00E36AF8" w:rsidRDefault="00E36AF8" w:rsidP="00E36AF8">
      <w:pPr>
        <w:bidi w:val="0"/>
        <w:rPr>
          <w:rFonts w:ascii="Aptos Display" w:eastAsia="Times New Roman" w:hAnsi="Aptos Display" w:cs="Times New Roman"/>
          <w:bCs/>
          <w:color w:val="0F4761" w:themeColor="accent1" w:themeShade="BF"/>
          <w:sz w:val="40"/>
          <w:szCs w:val="40"/>
          <w:rtl/>
          <w:lang w:bidi="ar-SY"/>
        </w:rPr>
      </w:pPr>
    </w:p>
    <w:p w14:paraId="27025C47" w14:textId="77777777" w:rsidR="005B72CB" w:rsidRDefault="005B72CB" w:rsidP="00E36AF8">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79BD6F1A" w14:textId="77777777" w:rsidR="005B72CB" w:rsidRPr="005B72CB" w:rsidRDefault="005B72CB" w:rsidP="005B72CB">
      <w:pPr>
        <w:spacing w:line="276" w:lineRule="auto"/>
        <w:jc w:val="center"/>
        <w:rPr>
          <w:rFonts w:ascii="Times New Roman" w:eastAsia="Aptos" w:hAnsi="Times New Roman" w:cs="Arial"/>
          <w:sz w:val="36"/>
          <w:szCs w:val="36"/>
        </w:rPr>
      </w:pPr>
    </w:p>
    <w:p w14:paraId="735C3918" w14:textId="77777777" w:rsidR="005B72CB" w:rsidRPr="005B72CB" w:rsidRDefault="005B72CB" w:rsidP="005B72CB">
      <w:pPr>
        <w:spacing w:line="276" w:lineRule="auto"/>
        <w:jc w:val="center"/>
        <w:rPr>
          <w:rFonts w:ascii="Times New Roman" w:eastAsia="Aptos" w:hAnsi="Times New Roman" w:cs="Arial"/>
          <w:sz w:val="36"/>
          <w:szCs w:val="36"/>
        </w:rPr>
      </w:pPr>
    </w:p>
    <w:p w14:paraId="34074947" w14:textId="77777777" w:rsidR="005B72CB" w:rsidRPr="005B72CB" w:rsidRDefault="005B72CB" w:rsidP="005B72CB">
      <w:pPr>
        <w:spacing w:line="276" w:lineRule="auto"/>
        <w:jc w:val="center"/>
        <w:rPr>
          <w:rFonts w:ascii="Times New Roman" w:eastAsia="Aptos" w:hAnsi="Times New Roman" w:cs="Arial"/>
          <w:sz w:val="36"/>
          <w:szCs w:val="36"/>
        </w:rPr>
      </w:pPr>
    </w:p>
    <w:p w14:paraId="1692F081" w14:textId="77777777" w:rsidR="005B72CB" w:rsidRPr="005B72CB" w:rsidRDefault="005B72CB" w:rsidP="005B72CB">
      <w:pPr>
        <w:spacing w:line="276" w:lineRule="auto"/>
        <w:jc w:val="center"/>
        <w:rPr>
          <w:rFonts w:ascii="Times New Roman" w:eastAsia="Aptos" w:hAnsi="Times New Roman" w:cs="Arial"/>
          <w:sz w:val="36"/>
          <w:szCs w:val="36"/>
        </w:rPr>
      </w:pPr>
    </w:p>
    <w:p w14:paraId="1E2131D3" w14:textId="77777777" w:rsidR="005B72CB" w:rsidRPr="005B72CB" w:rsidRDefault="005B72CB" w:rsidP="005B72CB">
      <w:pPr>
        <w:spacing w:line="276" w:lineRule="auto"/>
        <w:jc w:val="center"/>
        <w:rPr>
          <w:rFonts w:ascii="Times New Roman" w:eastAsia="Aptos" w:hAnsi="Times New Roman" w:cs="Arial"/>
          <w:sz w:val="36"/>
          <w:szCs w:val="36"/>
        </w:rPr>
      </w:pPr>
    </w:p>
    <w:p w14:paraId="7A811E87" w14:textId="26BBC3E7" w:rsidR="005B72CB" w:rsidRPr="005B72CB" w:rsidRDefault="005B72CB" w:rsidP="005B72CB">
      <w:pPr>
        <w:spacing w:line="276" w:lineRule="auto"/>
        <w:jc w:val="center"/>
        <w:rPr>
          <w:rFonts w:ascii="Times New Roman" w:eastAsia="Aptos" w:hAnsi="Times New Roman" w:cs="Arial"/>
          <w:b/>
          <w:bCs/>
          <w:sz w:val="48"/>
          <w:szCs w:val="48"/>
          <w:lang w:bidi="ar-SY"/>
        </w:rPr>
      </w:pPr>
      <w:r w:rsidRPr="005B72CB">
        <w:rPr>
          <w:rFonts w:ascii="Times New Roman" w:eastAsia="Aptos" w:hAnsi="Times New Roman" w:cs="Arial"/>
          <w:b/>
          <w:bCs/>
          <w:sz w:val="48"/>
          <w:szCs w:val="48"/>
          <w:rtl/>
          <w:lang w:bidi="ar-SY"/>
        </w:rPr>
        <w:t xml:space="preserve">الفصل </w:t>
      </w:r>
      <w:r>
        <w:rPr>
          <w:rFonts w:ascii="Times New Roman" w:eastAsia="Aptos" w:hAnsi="Times New Roman" w:cs="Arial" w:hint="cs"/>
          <w:b/>
          <w:bCs/>
          <w:sz w:val="48"/>
          <w:szCs w:val="48"/>
          <w:rtl/>
          <w:lang w:bidi="ar-SY"/>
        </w:rPr>
        <w:t>ال</w:t>
      </w:r>
      <w:r w:rsidR="00BB2181">
        <w:rPr>
          <w:rFonts w:ascii="Times New Roman" w:eastAsia="Aptos" w:hAnsi="Times New Roman" w:cs="Arial" w:hint="cs"/>
          <w:b/>
          <w:bCs/>
          <w:sz w:val="48"/>
          <w:szCs w:val="48"/>
          <w:rtl/>
          <w:lang w:bidi="ar-SY"/>
        </w:rPr>
        <w:t>رابع</w:t>
      </w:r>
    </w:p>
    <w:p w14:paraId="467D07B2" w14:textId="319DC302" w:rsidR="005B72CB" w:rsidRDefault="006A03FB" w:rsidP="005B72CB">
      <w:pPr>
        <w:spacing w:line="276" w:lineRule="auto"/>
        <w:jc w:val="center"/>
        <w:rPr>
          <w:rFonts w:ascii="Times New Roman" w:eastAsia="Aptos" w:hAnsi="Times New Roman" w:cs="Arial"/>
          <w:b/>
          <w:bCs/>
          <w:sz w:val="48"/>
          <w:szCs w:val="48"/>
          <w:lang w:bidi="ar-SY"/>
        </w:rPr>
      </w:pPr>
      <w:r>
        <w:rPr>
          <w:rFonts w:ascii="Times New Roman" w:eastAsia="Aptos" w:hAnsi="Times New Roman" w:cs="Arial" w:hint="cs"/>
          <w:b/>
          <w:bCs/>
          <w:sz w:val="48"/>
          <w:szCs w:val="48"/>
          <w:rtl/>
          <w:lang w:bidi="ar-SY"/>
        </w:rPr>
        <w:t>التطبيق العمليّ</w:t>
      </w:r>
    </w:p>
    <w:p w14:paraId="1B71E5D4" w14:textId="699744FC" w:rsidR="00BB2181" w:rsidRPr="005B72CB" w:rsidRDefault="00BB2181" w:rsidP="005B72CB">
      <w:pPr>
        <w:spacing w:line="276" w:lineRule="auto"/>
        <w:jc w:val="center"/>
        <w:rPr>
          <w:rFonts w:ascii="Times New Roman" w:eastAsia="Aptos" w:hAnsi="Times New Roman" w:cs="Arial"/>
          <w:b/>
          <w:bCs/>
          <w:sz w:val="48"/>
          <w:szCs w:val="48"/>
          <w:rtl/>
          <w:lang w:bidi="ar-SY"/>
        </w:rPr>
      </w:pPr>
      <w:r>
        <w:rPr>
          <w:b/>
          <w:bCs/>
          <w:noProof/>
          <w:sz w:val="36"/>
          <w:szCs w:val="36"/>
          <w:rtl/>
          <w:lang w:val="ar-SY" w:bidi="ar-SY"/>
        </w:rPr>
        <w:drawing>
          <wp:inline distT="0" distB="0" distL="0" distR="0" wp14:anchorId="6B3E6CCF" wp14:editId="5DBB318C">
            <wp:extent cx="5943600" cy="1133475"/>
            <wp:effectExtent l="0" t="0" r="0" b="0"/>
            <wp:docPr id="760211634"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14:paraId="459D0BCF" w14:textId="77777777" w:rsidR="005B72CB" w:rsidRPr="005B72CB" w:rsidRDefault="005B72CB" w:rsidP="005B72CB">
      <w:pPr>
        <w:bidi w:val="0"/>
        <w:spacing w:line="276" w:lineRule="auto"/>
        <w:rPr>
          <w:rFonts w:ascii="Times New Roman" w:eastAsia="Aptos" w:hAnsi="Times New Roman" w:cs="Arial"/>
          <w:b/>
          <w:bCs/>
          <w:sz w:val="36"/>
          <w:szCs w:val="36"/>
          <w:rtl/>
          <w:lang w:bidi="ar-SY"/>
        </w:rPr>
      </w:pPr>
      <w:r w:rsidRPr="005B72CB">
        <w:rPr>
          <w:rFonts w:ascii="Times New Roman" w:eastAsia="Aptos" w:hAnsi="Times New Roman" w:cs="Arial"/>
          <w:b/>
          <w:bCs/>
          <w:kern w:val="0"/>
          <w:sz w:val="36"/>
          <w:szCs w:val="36"/>
          <w:rtl/>
          <w:lang w:bidi="ar-SY"/>
          <w14:ligatures w14:val="none"/>
        </w:rPr>
        <w:br w:type="page"/>
      </w:r>
    </w:p>
    <w:p w14:paraId="76E8ED6A" w14:textId="58DEE619" w:rsidR="006A03FB" w:rsidRDefault="006A03FB" w:rsidP="001252A4">
      <w:pPr>
        <w:pStyle w:val="H1"/>
      </w:pPr>
      <w:bookmarkStart w:id="369" w:name="_Toc203158151"/>
      <w:r w:rsidRPr="00BF1059">
        <w:rPr>
          <w:rtl/>
        </w:rPr>
        <w:lastRenderedPageBreak/>
        <w:t xml:space="preserve">الفصل </w:t>
      </w:r>
      <w:r w:rsidRPr="00BF1059">
        <w:rPr>
          <w:rFonts w:hint="cs"/>
          <w:rtl/>
        </w:rPr>
        <w:t>ال</w:t>
      </w:r>
      <w:r w:rsidR="00BB2181" w:rsidRPr="00BF1059">
        <w:rPr>
          <w:rFonts w:hint="cs"/>
          <w:rtl/>
        </w:rPr>
        <w:t>رابع</w:t>
      </w:r>
      <w:r w:rsidRPr="00BF1059">
        <w:rPr>
          <w:rtl/>
        </w:rPr>
        <w:t xml:space="preserve"> – </w:t>
      </w:r>
      <w:r w:rsidRPr="00BF1059">
        <w:rPr>
          <w:rFonts w:hint="cs"/>
          <w:rtl/>
        </w:rPr>
        <w:t>التطبيق العمليّ</w:t>
      </w:r>
      <w:bookmarkEnd w:id="369"/>
    </w:p>
    <w:p w14:paraId="0E58B2A8" w14:textId="59DE35F6" w:rsidR="00333C61" w:rsidRDefault="00781AB3" w:rsidP="00781AB3">
      <w:pPr>
        <w:pStyle w:val="H2"/>
        <w:rPr>
          <w:rtl/>
        </w:rPr>
      </w:pPr>
      <w:bookmarkStart w:id="370" w:name="_Toc203158152"/>
      <w:r>
        <w:rPr>
          <w:rFonts w:hint="cs"/>
          <w:rtl/>
        </w:rPr>
        <w:t xml:space="preserve">4-1 </w:t>
      </w:r>
      <w:r w:rsidR="009E0458">
        <w:rPr>
          <w:rFonts w:hint="cs"/>
          <w:rtl/>
        </w:rPr>
        <w:t>واجهات استخدام المواطن</w:t>
      </w:r>
      <w:bookmarkEnd w:id="370"/>
    </w:p>
    <w:p w14:paraId="75E476CF" w14:textId="7C029CDD" w:rsidR="009E0458" w:rsidRPr="00EB2EF3" w:rsidRDefault="00882A3D" w:rsidP="0008014B">
      <w:pPr>
        <w:pStyle w:val="YES"/>
        <w:numPr>
          <w:ilvl w:val="0"/>
          <w:numId w:val="34"/>
        </w:numPr>
      </w:pPr>
      <w:r>
        <w:rPr>
          <w:rFonts w:hint="cs"/>
          <w:b/>
          <w:bCs/>
          <w:rtl/>
        </w:rPr>
        <w:t>واجهة الموقع الرئيسية قبل تسجيل الدخول</w:t>
      </w:r>
      <w:del w:id="371" w:author="Khair Horani" w:date="2025-07-15T14:29:00Z" w16du:dateUtc="2025-07-15T11:29:00Z">
        <w:r w:rsidDel="00214EE8">
          <w:rPr>
            <w:rFonts w:hint="cs"/>
            <w:b/>
            <w:bCs/>
            <w:rtl/>
          </w:rPr>
          <w:delText>:</w:delText>
        </w:r>
      </w:del>
    </w:p>
    <w:p w14:paraId="03F2C793" w14:textId="4C1908A3" w:rsidR="00884FDA" w:rsidRDefault="00884FDA" w:rsidP="00884FDA">
      <w:pPr>
        <w:pStyle w:val="YES"/>
        <w:rPr>
          <w:rtl/>
        </w:rPr>
      </w:pPr>
      <w:r>
        <w:rPr>
          <w:rFonts w:cs="Times New Roman"/>
          <w:rtl/>
        </w:rPr>
        <w:t>عند زيارة المواطن للموقع الإلكتروني لأول مرة، تظهر له واجهة رئيسية مصممة بشكل بسيط وأنيق، تحتوي في الزاوية العلوية على زرّين رئيسيين هما: "تسجيل الدخول" و"إنشاء حساب"، مما يتيح للمستخدم الجديد الوصول السريع إلى خطوات التسجيل أو الدخول للاستفادة من الخدمات.</w:t>
      </w:r>
    </w:p>
    <w:p w14:paraId="6DB21D41" w14:textId="0E5C2BF0" w:rsidR="00884FDA" w:rsidRDefault="00884FDA" w:rsidP="00884FDA">
      <w:pPr>
        <w:pStyle w:val="YES"/>
        <w:rPr>
          <w:rtl/>
        </w:rPr>
      </w:pPr>
      <w:r>
        <w:rPr>
          <w:rFonts w:cs="Times New Roman"/>
          <w:rtl/>
        </w:rPr>
        <w:t>إلى جانب ذلك، توفر الواجهة إمكانية تصفح الطلبات العامة التي أبلغ عنها مواطنون آخرون، ويمكن استعراضها حتى من دون الحاجة لتسجيل الدخول، مما يساهم في تعزيز الشفافية وتحفيز المستخدم على التفاعل. كما تظهر في الصفحة خريطة تفاعلية تُمكن الزائر من رؤية الحالات العامة المنتشرة في المناطق المختلفة، مع إمكانية التكبير والتصغير والتنقل بسهولة.</w:t>
      </w:r>
    </w:p>
    <w:p w14:paraId="16CB84EA" w14:textId="65192DF0" w:rsidR="00884FDA" w:rsidRDefault="00884FDA" w:rsidP="00884FDA">
      <w:pPr>
        <w:pStyle w:val="YES"/>
        <w:rPr>
          <w:rtl/>
        </w:rPr>
      </w:pPr>
      <w:r>
        <w:rPr>
          <w:rFonts w:cs="Times New Roman"/>
          <w:rtl/>
        </w:rPr>
        <w:t>تُبرز هذه الواجهة الوظائف العامة التي يقدمها النظام، لكنها تحجب الخصائص التفاعلية والخدمات الشخصية إلى حين قيام المستخدم بتسجيل الدخول، مما يضمن أمان البيانات وتقديم تجربة مخصصة لكل مستخدم.</w:t>
      </w:r>
    </w:p>
    <w:p w14:paraId="2752DBEB" w14:textId="77777777" w:rsidR="000116CE" w:rsidRDefault="00EB2EF3" w:rsidP="000116CE">
      <w:pPr>
        <w:pStyle w:val="YES"/>
        <w:keepNext/>
      </w:pPr>
      <w:r>
        <w:rPr>
          <w:noProof/>
          <w:rtl/>
          <w:lang w:val="ar-SY"/>
        </w:rPr>
        <w:drawing>
          <wp:inline distT="0" distB="0" distL="0" distR="0" wp14:anchorId="6D7D19AC" wp14:editId="0E56CEF6">
            <wp:extent cx="5943600" cy="3343275"/>
            <wp:effectExtent l="19050" t="19050" r="19050" b="28575"/>
            <wp:docPr id="72798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80505" name="Picture 7279805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6350">
                      <a:solidFill>
                        <a:schemeClr val="tx1"/>
                      </a:solidFill>
                    </a:ln>
                  </pic:spPr>
                </pic:pic>
              </a:graphicData>
            </a:graphic>
          </wp:inline>
        </w:drawing>
      </w:r>
    </w:p>
    <w:p w14:paraId="79C42F54" w14:textId="0B5EF3A0" w:rsidR="007C3F82" w:rsidRDefault="006B3538" w:rsidP="006B3538">
      <w:pPr>
        <w:pStyle w:val="Caption"/>
        <w:rPr>
          <w:rtl/>
        </w:rPr>
      </w:pPr>
      <w:ins w:id="372" w:author="Khair Horani" w:date="2025-07-16T17:31:00Z" w16du:dateUtc="2025-07-16T14:31:00Z">
        <w:r>
          <w:rPr>
            <w:rFonts w:hint="cs"/>
            <w:rtl/>
          </w:rPr>
          <w:t xml:space="preserve">الشكل 4-1: </w:t>
        </w:r>
      </w:ins>
      <w:r w:rsidR="000C19D8">
        <w:rPr>
          <w:rFonts w:hint="cs"/>
          <w:rtl/>
        </w:rPr>
        <w:t>الواجهة الرئيسية للصفحة</w:t>
      </w:r>
      <w:del w:id="373" w:author="Khair Horani" w:date="2025-07-16T17:31:00Z" w16du:dateUtc="2025-07-16T14:31:00Z">
        <w:r w:rsidR="000C19D8" w:rsidDel="006B3538">
          <w:rPr>
            <w:rFonts w:hint="cs"/>
            <w:rtl/>
          </w:rPr>
          <w:delText xml:space="preserve"> </w:delText>
        </w:r>
        <w:commentRangeStart w:id="374"/>
        <w:r w:rsidR="000116CE" w:rsidDel="006B3538">
          <w:rPr>
            <w:rtl/>
          </w:rPr>
          <w:delText xml:space="preserve">الشكل </w:delText>
        </w:r>
        <w:r w:rsidR="000116CE" w:rsidDel="006B3538">
          <w:rPr>
            <w:rFonts w:hint="cs"/>
            <w:rtl/>
          </w:rPr>
          <w:delText>4-1</w:delText>
        </w:r>
        <w:commentRangeEnd w:id="374"/>
        <w:r w:rsidR="007F1AD2" w:rsidDel="006B3538">
          <w:rPr>
            <w:rStyle w:val="CommentReference"/>
            <w:i w:val="0"/>
            <w:iCs w:val="0"/>
            <w:color w:val="auto"/>
            <w:rtl/>
          </w:rPr>
          <w:commentReference w:id="374"/>
        </w:r>
      </w:del>
    </w:p>
    <w:p w14:paraId="58B3FD28" w14:textId="77777777" w:rsidR="000C19D8" w:rsidRDefault="000C19D8" w:rsidP="00EB2EF3">
      <w:pPr>
        <w:pStyle w:val="YES"/>
        <w:rPr>
          <w:rtl/>
        </w:rPr>
      </w:pPr>
    </w:p>
    <w:p w14:paraId="072982C2" w14:textId="77777777" w:rsidR="000C19D8" w:rsidRDefault="000C19D8" w:rsidP="00EB2EF3">
      <w:pPr>
        <w:pStyle w:val="YES"/>
        <w:rPr>
          <w:rtl/>
        </w:rPr>
      </w:pPr>
    </w:p>
    <w:p w14:paraId="6B939BE1" w14:textId="77777777" w:rsidR="00911E2A" w:rsidRDefault="00911E2A" w:rsidP="00EB2EF3">
      <w:pPr>
        <w:pStyle w:val="YES"/>
        <w:rPr>
          <w:rtl/>
        </w:rPr>
      </w:pPr>
    </w:p>
    <w:p w14:paraId="7510F47E" w14:textId="0DA3CAF4" w:rsidR="007D2C1C" w:rsidRPr="007C3F82" w:rsidRDefault="007D2C1C" w:rsidP="0008014B">
      <w:pPr>
        <w:pStyle w:val="YES"/>
        <w:numPr>
          <w:ilvl w:val="0"/>
          <w:numId w:val="34"/>
        </w:numPr>
      </w:pPr>
      <w:r>
        <w:rPr>
          <w:rFonts w:hint="cs"/>
          <w:b/>
          <w:bCs/>
          <w:rtl/>
        </w:rPr>
        <w:t>واجهة صفحة انشاء الحساب</w:t>
      </w:r>
      <w:del w:id="375" w:author="Khair Horani" w:date="2025-07-15T14:29:00Z" w16du:dateUtc="2025-07-15T11:29:00Z">
        <w:r w:rsidDel="00214EE8">
          <w:rPr>
            <w:rFonts w:hint="cs"/>
            <w:b/>
            <w:bCs/>
            <w:rtl/>
          </w:rPr>
          <w:delText>:</w:delText>
        </w:r>
      </w:del>
    </w:p>
    <w:p w14:paraId="10589809" w14:textId="77777777" w:rsidR="00DB6069" w:rsidRDefault="00DB6069" w:rsidP="00DB6069">
      <w:pPr>
        <w:pStyle w:val="YES"/>
        <w:rPr>
          <w:rtl/>
        </w:rPr>
      </w:pPr>
      <w:r>
        <w:rPr>
          <w:rFonts w:cs="Times New Roman"/>
          <w:rtl/>
        </w:rPr>
        <w:t>توفر هذه الصفحة نموذجًا مخصصًا لإنشاء حساب جديد للمواطنين، حيث تُعرض مجموعة من الحقول الأساسية التي يجب تعبئتها، وهي: البريد الإلكتروني، الاسم الكامل، رقم الهاتف المحمول، العنوان، وكلمة المرور.</w:t>
      </w:r>
    </w:p>
    <w:p w14:paraId="2AB0A69D" w14:textId="7C898E5B" w:rsidR="00DB6069" w:rsidRDefault="00DB6069" w:rsidP="00DB6069">
      <w:pPr>
        <w:pStyle w:val="YES"/>
        <w:rPr>
          <w:rtl/>
        </w:rPr>
      </w:pPr>
      <w:r>
        <w:rPr>
          <w:rFonts w:cs="Times New Roman"/>
          <w:rtl/>
        </w:rPr>
        <w:t>تم تصميم الواجهة لتكون سهلة الاستخدام وواضحة، مع التركيز على تجربة المستخدم من خلال ترتيب الحقول بشكل متسلسل ومنطقي.</w:t>
      </w:r>
    </w:p>
    <w:p w14:paraId="22BE08E6" w14:textId="1771B756" w:rsidR="00DB6069" w:rsidRDefault="00DB6069" w:rsidP="00DB6069">
      <w:pPr>
        <w:pStyle w:val="YES"/>
        <w:rPr>
          <w:rtl/>
        </w:rPr>
      </w:pPr>
      <w:r>
        <w:rPr>
          <w:rFonts w:cs="Times New Roman"/>
          <w:rtl/>
        </w:rPr>
        <w:t>يعتمد النظام في هذه الصفحة على التحقق الفوري من صحة البيانات المدخلة، مثل التأكد من صحة تنسيق البريد الإلكتروني، وعدم تكراره، وقوة كلمة المرور. كما تُعرض رسائل تنبيه واضحة في حال وجود أخطاء في الإدخال.</w:t>
      </w:r>
    </w:p>
    <w:p w14:paraId="487523A0" w14:textId="3ADAEA85" w:rsidR="007A479D" w:rsidRPr="00DB6069" w:rsidRDefault="00DB6069" w:rsidP="00DB6069">
      <w:pPr>
        <w:pStyle w:val="YES"/>
        <w:rPr>
          <w:rtl/>
        </w:rPr>
      </w:pPr>
      <w:r>
        <w:rPr>
          <w:rFonts w:cs="Times New Roman"/>
          <w:rtl/>
        </w:rPr>
        <w:t>تُعد هذه الخطوة ضرورية للوصول إلى جميع ميزات النظام، حيث أن إنشاء الحساب يفعّل إمكانية تقديم الطلبات، تتبع حالتها، إرسال الشكاوى، وتقييم الخدمات لاحقًا.</w:t>
      </w:r>
    </w:p>
    <w:p w14:paraId="34141863" w14:textId="77777777" w:rsidR="000116CE" w:rsidRDefault="007C3F82" w:rsidP="000116CE">
      <w:pPr>
        <w:pStyle w:val="YES"/>
        <w:keepNext/>
      </w:pPr>
      <w:r>
        <w:rPr>
          <w:noProof/>
          <w:rtl/>
          <w:lang w:val="ar-SY"/>
        </w:rPr>
        <w:drawing>
          <wp:inline distT="0" distB="0" distL="0" distR="0" wp14:anchorId="6E427CB7" wp14:editId="02E6C00B">
            <wp:extent cx="5943600" cy="2857500"/>
            <wp:effectExtent l="19050" t="19050" r="19050" b="19050"/>
            <wp:docPr id="1828951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1076" name="Picture 1828951076"/>
                    <pic:cNvPicPr/>
                  </pic:nvPicPr>
                  <pic:blipFill rotWithShape="1">
                    <a:blip r:embed="rId21" cstate="print">
                      <a:extLst>
                        <a:ext uri="{28A0092B-C50C-407E-A947-70E740481C1C}">
                          <a14:useLocalDpi xmlns:a14="http://schemas.microsoft.com/office/drawing/2010/main" val="0"/>
                        </a:ext>
                      </a:extLst>
                    </a:blip>
                    <a:srcRect b="14530"/>
                    <a:stretch>
                      <a:fillRect/>
                    </a:stretch>
                  </pic:blipFill>
                  <pic:spPr bwMode="auto">
                    <a:xfrm>
                      <a:off x="0" y="0"/>
                      <a:ext cx="5943600" cy="28575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9BFE8A8" w14:textId="598AA8FA" w:rsidR="009F38CC" w:rsidRDefault="006B3538" w:rsidP="000116CE">
      <w:pPr>
        <w:pStyle w:val="Caption"/>
        <w:rPr>
          <w:rtl/>
        </w:rPr>
      </w:pPr>
      <w:ins w:id="376" w:author="Khair Horani" w:date="2025-07-16T17:31:00Z" w16du:dateUtc="2025-07-16T14:31:00Z">
        <w:r>
          <w:rPr>
            <w:rFonts w:hint="cs"/>
            <w:rtl/>
          </w:rPr>
          <w:t xml:space="preserve">الشكل 4-2: </w:t>
        </w:r>
      </w:ins>
      <w:r w:rsidR="000C19D8">
        <w:rPr>
          <w:rFonts w:hint="cs"/>
          <w:rtl/>
        </w:rPr>
        <w:t>واجهة إنشاء حساب المواطن</w:t>
      </w:r>
      <w:del w:id="377" w:author="Khair Horani" w:date="2025-07-16T17:31:00Z" w16du:dateUtc="2025-07-16T14:31:00Z">
        <w:r w:rsidR="000C19D8" w:rsidDel="006B3538">
          <w:rPr>
            <w:rFonts w:hint="cs"/>
            <w:rtl/>
          </w:rPr>
          <w:delText xml:space="preserve"> </w:delText>
        </w:r>
        <w:r w:rsidR="000116CE" w:rsidDel="006B3538">
          <w:rPr>
            <w:rtl/>
          </w:rPr>
          <w:delText xml:space="preserve">الشكل </w:delText>
        </w:r>
        <w:r w:rsidR="000116CE" w:rsidDel="006B3538">
          <w:rPr>
            <w:rFonts w:hint="cs"/>
            <w:rtl/>
          </w:rPr>
          <w:delText>4-2</w:delText>
        </w:r>
      </w:del>
    </w:p>
    <w:p w14:paraId="16E33A43" w14:textId="77777777" w:rsidR="009F38CC" w:rsidRDefault="009F38CC" w:rsidP="009F38CC">
      <w:pPr>
        <w:pStyle w:val="YES"/>
        <w:rPr>
          <w:rtl/>
        </w:rPr>
      </w:pPr>
    </w:p>
    <w:p w14:paraId="51FC7F01" w14:textId="77777777" w:rsidR="009F38CC" w:rsidRDefault="009F38CC" w:rsidP="009F38CC">
      <w:pPr>
        <w:pStyle w:val="YES"/>
        <w:rPr>
          <w:rtl/>
        </w:rPr>
      </w:pPr>
    </w:p>
    <w:p w14:paraId="7BFB2782" w14:textId="77777777" w:rsidR="00911E2A" w:rsidRDefault="00911E2A" w:rsidP="009F38CC">
      <w:pPr>
        <w:pStyle w:val="YES"/>
        <w:rPr>
          <w:rtl/>
        </w:rPr>
      </w:pPr>
    </w:p>
    <w:p w14:paraId="2E0AFE77" w14:textId="69B1E073" w:rsidR="00101B3D" w:rsidRDefault="00101B3D" w:rsidP="009F072A">
      <w:pPr>
        <w:pStyle w:val="YES"/>
        <w:numPr>
          <w:ilvl w:val="0"/>
          <w:numId w:val="34"/>
        </w:numPr>
        <w:rPr>
          <w:rtl/>
        </w:rPr>
      </w:pPr>
      <w:r>
        <w:rPr>
          <w:rFonts w:hint="cs"/>
          <w:b/>
          <w:bCs/>
          <w:rtl/>
        </w:rPr>
        <w:t>واجهة صفحة تسجيل الدخول للمستخدم</w:t>
      </w:r>
      <w:del w:id="378" w:author="Khair Horani" w:date="2025-07-15T14:29:00Z" w16du:dateUtc="2025-07-15T11:29:00Z">
        <w:r w:rsidDel="00214EE8">
          <w:rPr>
            <w:rFonts w:hint="cs"/>
            <w:b/>
            <w:bCs/>
            <w:rtl/>
          </w:rPr>
          <w:delText>:</w:delText>
        </w:r>
      </w:del>
    </w:p>
    <w:p w14:paraId="5F0BA7E1" w14:textId="501FB377" w:rsidR="009F072A" w:rsidRPr="009F072A" w:rsidRDefault="009F072A" w:rsidP="009F072A">
      <w:pPr>
        <w:pStyle w:val="YES"/>
        <w:rPr>
          <w:noProof/>
          <w:rtl/>
          <w:lang w:val="ar-SY"/>
        </w:rPr>
      </w:pPr>
      <w:r w:rsidRPr="009F072A">
        <w:rPr>
          <w:rFonts w:cs="Times New Roman"/>
          <w:noProof/>
          <w:rtl/>
          <w:lang w:val="ar-SY"/>
        </w:rPr>
        <w:t>تُستخدم هذه الصفحة للسماح للمواطنين المسجلين مسبقًا بالدخول إلى حساباتهم على المنصة. تتضمن الواجهة حقلين بسيطين هما: البريد الإلكتروني وكلمة المرور، مع زر لتأكيد الدخول.</w:t>
      </w:r>
    </w:p>
    <w:p w14:paraId="3797905A" w14:textId="5562ABB0" w:rsidR="009F072A" w:rsidRPr="009F072A" w:rsidRDefault="009F072A" w:rsidP="009F072A">
      <w:pPr>
        <w:pStyle w:val="YES"/>
        <w:rPr>
          <w:noProof/>
          <w:rtl/>
          <w:lang w:val="ar-SY"/>
        </w:rPr>
      </w:pPr>
      <w:r w:rsidRPr="009F072A">
        <w:rPr>
          <w:rFonts w:cs="Times New Roman"/>
          <w:noProof/>
          <w:rtl/>
          <w:lang w:val="ar-SY"/>
        </w:rPr>
        <w:t xml:space="preserve">تم تصميم الصفحة بشكل بسيط ومباشر لتسريع عملية الدخول، مع وجود نظام تحقق آمن من صحة المعلومات باستخدام </w:t>
      </w:r>
      <w:r w:rsidRPr="009F072A">
        <w:rPr>
          <w:noProof/>
          <w:lang w:val="ar-SY"/>
        </w:rPr>
        <w:t>ASP.NET Core Identity</w:t>
      </w:r>
      <w:r w:rsidRPr="009F072A">
        <w:rPr>
          <w:rFonts w:cs="Times New Roman"/>
          <w:noProof/>
          <w:rtl/>
          <w:lang w:val="ar-SY"/>
        </w:rPr>
        <w:t>، بالإضافة إلى عرض رسائل تنبيه في حال فشل التحقق من البيانات أو إدخال معلومات غير صحيحة.</w:t>
      </w:r>
    </w:p>
    <w:p w14:paraId="2747A78A" w14:textId="4C89A93B" w:rsidR="007A479D" w:rsidRDefault="009F072A" w:rsidP="009F072A">
      <w:pPr>
        <w:pStyle w:val="YES"/>
        <w:rPr>
          <w:noProof/>
          <w:rtl/>
          <w:lang w:val="ar-SY"/>
        </w:rPr>
      </w:pPr>
      <w:r w:rsidRPr="009F072A">
        <w:rPr>
          <w:rFonts w:cs="Times New Roman"/>
          <w:noProof/>
          <w:rtl/>
          <w:lang w:val="ar-SY"/>
        </w:rPr>
        <w:t>عند نجاح عملية تسجيل الدخول، يتم تحويل المواطن إلى صفحته الرئيسية داخل النظام، حيث يتمكن من تقديم الطلبات، متابعة حالتها، التفاعل مع الخريطة، وتقديم الشكاوى والتقييمات.</w:t>
      </w:r>
    </w:p>
    <w:p w14:paraId="1F7CD3ED" w14:textId="77777777" w:rsidR="000116CE" w:rsidRDefault="00101B3D" w:rsidP="000116CE">
      <w:pPr>
        <w:pStyle w:val="YES"/>
        <w:keepNext/>
      </w:pPr>
      <w:r>
        <w:rPr>
          <w:noProof/>
          <w:rtl/>
          <w:lang w:val="ar-SY"/>
        </w:rPr>
        <w:drawing>
          <wp:inline distT="0" distB="0" distL="0" distR="0" wp14:anchorId="3BB4A285" wp14:editId="10DF6258">
            <wp:extent cx="5943600" cy="2552700"/>
            <wp:effectExtent l="19050" t="19050" r="19050" b="19050"/>
            <wp:docPr id="79515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6366" name="Picture 795156366"/>
                    <pic:cNvPicPr/>
                  </pic:nvPicPr>
                  <pic:blipFill rotWithShape="1">
                    <a:blip r:embed="rId22" cstate="print">
                      <a:extLst>
                        <a:ext uri="{28A0092B-C50C-407E-A947-70E740481C1C}">
                          <a14:useLocalDpi xmlns:a14="http://schemas.microsoft.com/office/drawing/2010/main" val="0"/>
                        </a:ext>
                      </a:extLst>
                    </a:blip>
                    <a:srcRect b="23647"/>
                    <a:stretch>
                      <a:fillRect/>
                    </a:stretch>
                  </pic:blipFill>
                  <pic:spPr bwMode="auto">
                    <a:xfrm>
                      <a:off x="0" y="0"/>
                      <a:ext cx="5943600" cy="25527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B627796" w14:textId="76036598" w:rsidR="005210D7" w:rsidRDefault="006B3538" w:rsidP="000116CE">
      <w:pPr>
        <w:pStyle w:val="Caption"/>
        <w:rPr>
          <w:rtl/>
        </w:rPr>
      </w:pPr>
      <w:ins w:id="379" w:author="Khair Horani" w:date="2025-07-16T17:32:00Z" w16du:dateUtc="2025-07-16T14:32:00Z">
        <w:r>
          <w:rPr>
            <w:rFonts w:hint="cs"/>
            <w:rtl/>
          </w:rPr>
          <w:t xml:space="preserve">الشكل 4-3: </w:t>
        </w:r>
      </w:ins>
      <w:r w:rsidR="000C19D8">
        <w:rPr>
          <w:rFonts w:hint="cs"/>
          <w:rtl/>
        </w:rPr>
        <w:t>واجهة تسجيل الدخول</w:t>
      </w:r>
      <w:del w:id="380" w:author="Khair Horani" w:date="2025-07-16T17:31:00Z" w16du:dateUtc="2025-07-16T14:31:00Z">
        <w:r w:rsidR="000C19D8" w:rsidDel="006B3538">
          <w:rPr>
            <w:rFonts w:hint="cs"/>
            <w:rtl/>
          </w:rPr>
          <w:delText xml:space="preserve"> </w:delText>
        </w:r>
        <w:r w:rsidR="000116CE" w:rsidDel="006B3538">
          <w:rPr>
            <w:rtl/>
          </w:rPr>
          <w:delText xml:space="preserve">الشكل </w:delText>
        </w:r>
        <w:r w:rsidR="000116CE" w:rsidDel="006B3538">
          <w:rPr>
            <w:rFonts w:hint="cs"/>
            <w:rtl/>
          </w:rPr>
          <w:delText>4-3</w:delText>
        </w:r>
      </w:del>
    </w:p>
    <w:p w14:paraId="0ABFBAEA" w14:textId="77777777" w:rsidR="00101B3D" w:rsidRDefault="00101B3D" w:rsidP="00101B3D">
      <w:pPr>
        <w:pStyle w:val="YES"/>
        <w:rPr>
          <w:rtl/>
        </w:rPr>
      </w:pPr>
    </w:p>
    <w:p w14:paraId="66A53580" w14:textId="77777777" w:rsidR="009F38CC" w:rsidRDefault="009F38CC" w:rsidP="00101B3D">
      <w:pPr>
        <w:pStyle w:val="YES"/>
        <w:rPr>
          <w:rtl/>
        </w:rPr>
      </w:pPr>
    </w:p>
    <w:p w14:paraId="25D23428" w14:textId="77777777" w:rsidR="00911E2A" w:rsidRDefault="00911E2A" w:rsidP="00101B3D">
      <w:pPr>
        <w:pStyle w:val="YES"/>
        <w:rPr>
          <w:rtl/>
        </w:rPr>
      </w:pPr>
    </w:p>
    <w:p w14:paraId="526D489D" w14:textId="396EF668" w:rsidR="003553C8" w:rsidRPr="005210D7" w:rsidRDefault="007260A8" w:rsidP="0008014B">
      <w:pPr>
        <w:pStyle w:val="YES"/>
        <w:numPr>
          <w:ilvl w:val="0"/>
          <w:numId w:val="34"/>
        </w:numPr>
      </w:pPr>
      <w:r>
        <w:rPr>
          <w:rFonts w:hint="cs"/>
          <w:b/>
          <w:bCs/>
          <w:rtl/>
        </w:rPr>
        <w:t>الصفحة الرئيسية للمواطن بعد تسجيل الدخول</w:t>
      </w:r>
      <w:del w:id="381" w:author="Khair Horani" w:date="2025-07-15T14:29:00Z" w16du:dateUtc="2025-07-15T11:29:00Z">
        <w:r w:rsidDel="00214EE8">
          <w:rPr>
            <w:rFonts w:hint="cs"/>
            <w:b/>
            <w:bCs/>
            <w:rtl/>
          </w:rPr>
          <w:delText>:</w:delText>
        </w:r>
      </w:del>
    </w:p>
    <w:p w14:paraId="2C78D9F9" w14:textId="6CC5E53C" w:rsidR="005D6F41" w:rsidRDefault="005D6F41" w:rsidP="005D6F41">
      <w:pPr>
        <w:pStyle w:val="YES"/>
        <w:rPr>
          <w:rtl/>
        </w:rPr>
      </w:pPr>
      <w:r>
        <w:rPr>
          <w:rFonts w:cs="Times New Roman"/>
          <w:rtl/>
        </w:rPr>
        <w:t xml:space="preserve">بعد تسجيل الدخول بنجاح، يتم توجيه المواطن إلى الصفحة الرئيسية لحسابه ضمن المنصة، حيث تُعرض أمامه جميع الطلبات التي قام بتقديمها سابقًا بشكل أنيق ومنظّم. يتم تقديم الطلبات ضمن بطاقات </w:t>
      </w:r>
      <w:r w:rsidR="00EA68AF">
        <w:rPr>
          <w:rFonts w:cs="Times New Roman" w:hint="cs"/>
          <w:rtl/>
        </w:rPr>
        <w:t>ت</w:t>
      </w:r>
      <w:r>
        <w:rPr>
          <w:rFonts w:cs="Times New Roman"/>
          <w:rtl/>
        </w:rPr>
        <w:t>عرض المعلومات الأساسية لكل طلب مثل العنوان، الحالة، والتاريخ.</w:t>
      </w:r>
    </w:p>
    <w:p w14:paraId="78265DF8" w14:textId="4DFA0CC7" w:rsidR="005D6F41" w:rsidRDefault="005D6F41" w:rsidP="005D6F41">
      <w:pPr>
        <w:pStyle w:val="YES"/>
        <w:rPr>
          <w:rtl/>
        </w:rPr>
      </w:pPr>
      <w:r>
        <w:rPr>
          <w:rFonts w:cs="Times New Roman"/>
          <w:rtl/>
        </w:rPr>
        <w:lastRenderedPageBreak/>
        <w:t>تتضمن الواجهة أيضًا شريط بحث وفلترة متقدم يتيح للمستخدم تصفية الطلبات حسب حالتها (مكتملة، قيد الانتظار، مرفوضة...) مما يُسهل الوصول لأي طلب بسرعة وفعالية.</w:t>
      </w:r>
    </w:p>
    <w:p w14:paraId="256FEB06" w14:textId="5A67504E" w:rsidR="007A479D" w:rsidRDefault="005D6F41" w:rsidP="005D6F41">
      <w:pPr>
        <w:pStyle w:val="YES"/>
        <w:rPr>
          <w:noProof/>
          <w:rtl/>
          <w:lang w:val="ar-SY"/>
        </w:rPr>
      </w:pPr>
      <w:r>
        <w:rPr>
          <w:rFonts w:cs="Times New Roman"/>
          <w:rtl/>
        </w:rPr>
        <w:t>في الزاوية العلوية أو السفلية من الصفحة، يوجد زر "إضافة طلب جديد" بشكل بارز، مما يشجع المستخدم على التفاعل مع المنصة وتقديم بلاغات جديدة بسهولة. تم تصميم الصفحة لتكون سريعة وتتناسب مع مختلف أحجام الشاشات.</w:t>
      </w:r>
    </w:p>
    <w:p w14:paraId="420FDEFC" w14:textId="77777777" w:rsidR="000116CE" w:rsidRDefault="007260A8" w:rsidP="000116CE">
      <w:pPr>
        <w:pStyle w:val="YES"/>
        <w:keepNext/>
      </w:pPr>
      <w:r>
        <w:rPr>
          <w:noProof/>
          <w:rtl/>
          <w:lang w:val="ar-SY"/>
        </w:rPr>
        <w:drawing>
          <wp:inline distT="0" distB="0" distL="0" distR="0" wp14:anchorId="2FA1935B" wp14:editId="10DF13E4">
            <wp:extent cx="5943600" cy="2076450"/>
            <wp:effectExtent l="19050" t="19050" r="19050" b="19050"/>
            <wp:docPr id="1852618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8633" name="Picture 1852618633"/>
                    <pic:cNvPicPr/>
                  </pic:nvPicPr>
                  <pic:blipFill rotWithShape="1">
                    <a:blip r:embed="rId23" cstate="print">
                      <a:extLst>
                        <a:ext uri="{28A0092B-C50C-407E-A947-70E740481C1C}">
                          <a14:useLocalDpi xmlns:a14="http://schemas.microsoft.com/office/drawing/2010/main" val="0"/>
                        </a:ext>
                      </a:extLst>
                    </a:blip>
                    <a:srcRect b="37892"/>
                    <a:stretch>
                      <a:fillRect/>
                    </a:stretch>
                  </pic:blipFill>
                  <pic:spPr bwMode="auto">
                    <a:xfrm>
                      <a:off x="0" y="0"/>
                      <a:ext cx="5943600" cy="20764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6D34AEC" w14:textId="7FDA2B3D" w:rsidR="00D945B0" w:rsidRDefault="006B3538" w:rsidP="000116CE">
      <w:pPr>
        <w:pStyle w:val="Caption"/>
        <w:rPr>
          <w:rtl/>
        </w:rPr>
      </w:pPr>
      <w:ins w:id="382" w:author="Khair Horani" w:date="2025-07-16T17:32:00Z" w16du:dateUtc="2025-07-16T14:32:00Z">
        <w:r>
          <w:rPr>
            <w:rFonts w:hint="cs"/>
            <w:rtl/>
          </w:rPr>
          <w:t xml:space="preserve">الشكل 4-4: </w:t>
        </w:r>
      </w:ins>
      <w:r w:rsidR="000C19D8">
        <w:rPr>
          <w:rFonts w:hint="cs"/>
          <w:rtl/>
        </w:rPr>
        <w:t>واجهة الصفحة الرئيسية للمواطن</w:t>
      </w:r>
      <w:del w:id="383" w:author="Khair Horani" w:date="2025-07-16T17:32:00Z" w16du:dateUtc="2025-07-16T14:32:00Z">
        <w:r w:rsidR="000C19D8" w:rsidDel="006B3538">
          <w:rPr>
            <w:rFonts w:hint="cs"/>
            <w:rtl/>
          </w:rPr>
          <w:delText xml:space="preserve"> </w:delText>
        </w:r>
        <w:r w:rsidR="000116CE" w:rsidDel="006B3538">
          <w:rPr>
            <w:rtl/>
          </w:rPr>
          <w:delText xml:space="preserve">الشكل </w:delText>
        </w:r>
        <w:r w:rsidR="000116CE" w:rsidDel="006B3538">
          <w:rPr>
            <w:rFonts w:hint="cs"/>
            <w:rtl/>
          </w:rPr>
          <w:delText>4-4</w:delText>
        </w:r>
      </w:del>
    </w:p>
    <w:p w14:paraId="5536D893" w14:textId="77777777" w:rsidR="009F38CC" w:rsidRDefault="009F38CC" w:rsidP="007260A8">
      <w:pPr>
        <w:pStyle w:val="YES"/>
        <w:rPr>
          <w:rtl/>
        </w:rPr>
      </w:pPr>
    </w:p>
    <w:p w14:paraId="31C0B06C" w14:textId="77777777" w:rsidR="009F38CC" w:rsidRDefault="009F38CC" w:rsidP="007260A8">
      <w:pPr>
        <w:pStyle w:val="YES"/>
        <w:rPr>
          <w:rtl/>
        </w:rPr>
      </w:pPr>
    </w:p>
    <w:p w14:paraId="65C99B5D" w14:textId="77777777" w:rsidR="00911E2A" w:rsidRDefault="00911E2A" w:rsidP="007260A8">
      <w:pPr>
        <w:pStyle w:val="YES"/>
        <w:rPr>
          <w:rtl/>
        </w:rPr>
      </w:pPr>
    </w:p>
    <w:p w14:paraId="5055773A" w14:textId="4BE24E19" w:rsidR="005210D7" w:rsidRPr="00D945B0" w:rsidRDefault="004F3C33" w:rsidP="0008014B">
      <w:pPr>
        <w:pStyle w:val="YES"/>
        <w:numPr>
          <w:ilvl w:val="0"/>
          <w:numId w:val="34"/>
        </w:numPr>
      </w:pPr>
      <w:r>
        <w:rPr>
          <w:rFonts w:hint="cs"/>
          <w:b/>
          <w:bCs/>
          <w:rtl/>
        </w:rPr>
        <w:t xml:space="preserve">صفحة </w:t>
      </w:r>
      <w:r w:rsidR="00D945B0">
        <w:rPr>
          <w:rFonts w:hint="cs"/>
          <w:b/>
          <w:bCs/>
          <w:rtl/>
        </w:rPr>
        <w:t>التقديم على طلب خدمة</w:t>
      </w:r>
      <w:del w:id="384" w:author="Khair Horani" w:date="2025-07-15T14:29:00Z" w16du:dateUtc="2025-07-15T11:29:00Z">
        <w:r w:rsidR="00D945B0" w:rsidDel="00214EE8">
          <w:rPr>
            <w:rFonts w:hint="cs"/>
            <w:b/>
            <w:bCs/>
            <w:rtl/>
          </w:rPr>
          <w:delText>:</w:delText>
        </w:r>
      </w:del>
    </w:p>
    <w:p w14:paraId="2AE1F19E" w14:textId="7D5A947B" w:rsidR="00E00FC5" w:rsidRDefault="00E00FC5" w:rsidP="00E00FC5">
      <w:pPr>
        <w:pStyle w:val="YES"/>
        <w:rPr>
          <w:rtl/>
        </w:rPr>
      </w:pPr>
      <w:r>
        <w:rPr>
          <w:rFonts w:cs="Times New Roman"/>
          <w:rtl/>
        </w:rPr>
        <w:t>تُعتبر هذه الصفحة من الصفحات الأساسية في المنصة، حيث تُمكّن المواطن من إرسال بلاغ أو طلب خدمة جديد للجهات المعنية. تحتوي الصفحة على نموذج متكامل يشمل إدخال:</w:t>
      </w:r>
    </w:p>
    <w:p w14:paraId="2C08E1B9" w14:textId="2102E1AA" w:rsidR="00E00FC5" w:rsidRDefault="00E00FC5" w:rsidP="00877CDA">
      <w:pPr>
        <w:pStyle w:val="YES"/>
        <w:numPr>
          <w:ilvl w:val="0"/>
          <w:numId w:val="32"/>
        </w:numPr>
        <w:rPr>
          <w:rtl/>
        </w:rPr>
      </w:pPr>
      <w:r>
        <w:rPr>
          <w:rFonts w:cs="Times New Roman"/>
          <w:rtl/>
        </w:rPr>
        <w:t>عنوان الطلب: لتحديد نوع المشكلة أو اسم الحالة.</w:t>
      </w:r>
    </w:p>
    <w:p w14:paraId="7C102C6B" w14:textId="3A071CD1" w:rsidR="00E00FC5" w:rsidRDefault="00E00FC5" w:rsidP="00877CDA">
      <w:pPr>
        <w:pStyle w:val="YES"/>
        <w:numPr>
          <w:ilvl w:val="0"/>
          <w:numId w:val="32"/>
        </w:numPr>
        <w:rPr>
          <w:rtl/>
        </w:rPr>
      </w:pPr>
      <w:r>
        <w:rPr>
          <w:rFonts w:cs="Times New Roman"/>
          <w:rtl/>
        </w:rPr>
        <w:t>الوصف: لشرح تفاصيل المشكلة بشكل واضح ودقيق.</w:t>
      </w:r>
    </w:p>
    <w:p w14:paraId="72796C21" w14:textId="2E851977" w:rsidR="00E00FC5" w:rsidRDefault="00E00FC5" w:rsidP="00877CDA">
      <w:pPr>
        <w:pStyle w:val="YES"/>
        <w:numPr>
          <w:ilvl w:val="0"/>
          <w:numId w:val="32"/>
        </w:numPr>
        <w:rPr>
          <w:rtl/>
        </w:rPr>
      </w:pPr>
      <w:r>
        <w:rPr>
          <w:rFonts w:cs="Times New Roman"/>
          <w:rtl/>
        </w:rPr>
        <w:t xml:space="preserve">الموقع الجغرافي: يتم تحديده على خريطة تفاعلية باستخدام مكتبة </w:t>
      </w:r>
      <w:r>
        <w:t>Leaflet</w:t>
      </w:r>
      <w:r>
        <w:rPr>
          <w:rFonts w:cs="Times New Roman"/>
          <w:rtl/>
        </w:rPr>
        <w:t>، مما يُسهل تحديد الموقع بدقة.</w:t>
      </w:r>
    </w:p>
    <w:p w14:paraId="30722F58" w14:textId="7C9733C9" w:rsidR="00E00FC5" w:rsidRDefault="00E00FC5" w:rsidP="00877CDA">
      <w:pPr>
        <w:pStyle w:val="YES"/>
        <w:numPr>
          <w:ilvl w:val="0"/>
          <w:numId w:val="32"/>
        </w:numPr>
        <w:rPr>
          <w:rtl/>
        </w:rPr>
      </w:pPr>
      <w:r>
        <w:rPr>
          <w:rFonts w:cs="Times New Roman"/>
          <w:rtl/>
        </w:rPr>
        <w:t>المؤسسة المعنية: اختيار الجهة الحكومية أو الخدمية المسؤولة عن معالجة الطلب.</w:t>
      </w:r>
    </w:p>
    <w:p w14:paraId="3842A385" w14:textId="225E2D98" w:rsidR="00E00FC5" w:rsidRDefault="00E00FC5" w:rsidP="00877CDA">
      <w:pPr>
        <w:pStyle w:val="YES"/>
        <w:numPr>
          <w:ilvl w:val="0"/>
          <w:numId w:val="32"/>
        </w:numPr>
        <w:rPr>
          <w:rtl/>
        </w:rPr>
      </w:pPr>
      <w:r>
        <w:rPr>
          <w:rFonts w:cs="Times New Roman"/>
          <w:rtl/>
        </w:rPr>
        <w:lastRenderedPageBreak/>
        <w:t>إرفاق صورة: يمكن تحميل صورة توضيحية للحالة، ما يعزز مصداقية الطلب ويساعد في سرعة معالجته.</w:t>
      </w:r>
    </w:p>
    <w:p w14:paraId="4C99F2A1" w14:textId="6B1ED710" w:rsidR="00E00FC5" w:rsidRDefault="00E00FC5" w:rsidP="00877CDA">
      <w:pPr>
        <w:pStyle w:val="YES"/>
        <w:numPr>
          <w:ilvl w:val="0"/>
          <w:numId w:val="32"/>
        </w:numPr>
        <w:rPr>
          <w:rtl/>
        </w:rPr>
      </w:pPr>
      <w:r>
        <w:rPr>
          <w:rFonts w:cs="Times New Roman"/>
          <w:rtl/>
        </w:rPr>
        <w:t>تحديد نوع الطلب (عام أو خاص): حيث يتم تحديد ما إذا كان الطلب مرئيًا لجميع المستخدمين أم يقتصر على مقدم الطلب فقط.</w:t>
      </w:r>
    </w:p>
    <w:p w14:paraId="70335560" w14:textId="48FDE7EC" w:rsidR="007A479D" w:rsidRDefault="00E00FC5" w:rsidP="00E00FC5">
      <w:pPr>
        <w:pStyle w:val="YES"/>
        <w:rPr>
          <w:noProof/>
          <w:rtl/>
          <w:lang w:val="ar-SY"/>
        </w:rPr>
      </w:pPr>
      <w:r>
        <w:rPr>
          <w:rFonts w:cs="Times New Roman"/>
          <w:rtl/>
        </w:rPr>
        <w:t>تمت مراعاة تبسيط النموذج ليكون مفهومًا لجميع المستخدمين، مع إضافة تحقق من صحة الحقول وإظهار تنبيهات مناسبة في حال وجود أي خلل في الإدخال. يُعد هذا النموذج أداة رئيسية في تعزيز التواصل بين المواطن والجهات الحكومية.</w:t>
      </w:r>
    </w:p>
    <w:p w14:paraId="2AFE4A6A" w14:textId="77777777" w:rsidR="000116CE" w:rsidRDefault="00D945B0" w:rsidP="000116CE">
      <w:pPr>
        <w:pStyle w:val="YES"/>
        <w:keepNext/>
      </w:pPr>
      <w:r>
        <w:rPr>
          <w:noProof/>
          <w:rtl/>
          <w:lang w:val="ar-SY"/>
        </w:rPr>
        <w:drawing>
          <wp:inline distT="0" distB="0" distL="0" distR="0" wp14:anchorId="2EE11085" wp14:editId="61F37D3C">
            <wp:extent cx="5943600" cy="2546350"/>
            <wp:effectExtent l="19050" t="19050" r="19050" b="25400"/>
            <wp:docPr id="1686624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24200" name="Picture 1686624200"/>
                    <pic:cNvPicPr/>
                  </pic:nvPicPr>
                  <pic:blipFill rotWithShape="1">
                    <a:blip r:embed="rId24" cstate="print">
                      <a:extLst>
                        <a:ext uri="{28A0092B-C50C-407E-A947-70E740481C1C}">
                          <a14:useLocalDpi xmlns:a14="http://schemas.microsoft.com/office/drawing/2010/main" val="0"/>
                        </a:ext>
                      </a:extLst>
                    </a:blip>
                    <a:srcRect b="23836"/>
                    <a:stretch>
                      <a:fillRect/>
                    </a:stretch>
                  </pic:blipFill>
                  <pic:spPr bwMode="auto">
                    <a:xfrm>
                      <a:off x="0" y="0"/>
                      <a:ext cx="5943600" cy="25463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C117C08" w14:textId="3F3F67C3" w:rsidR="00D945B0" w:rsidRDefault="006B3538" w:rsidP="000116CE">
      <w:pPr>
        <w:pStyle w:val="Caption"/>
        <w:rPr>
          <w:rtl/>
        </w:rPr>
      </w:pPr>
      <w:ins w:id="385" w:author="Khair Horani" w:date="2025-07-16T17:32:00Z" w16du:dateUtc="2025-07-16T14:32:00Z">
        <w:r>
          <w:rPr>
            <w:rFonts w:hint="cs"/>
            <w:rtl/>
          </w:rPr>
          <w:t xml:space="preserve">الشكل 4-5: </w:t>
        </w:r>
      </w:ins>
      <w:r w:rsidR="000C19D8">
        <w:rPr>
          <w:rFonts w:hint="cs"/>
          <w:rtl/>
        </w:rPr>
        <w:t>واجهة إضافة طلب خدمة</w:t>
      </w:r>
      <w:del w:id="386" w:author="Khair Horani" w:date="2025-07-16T17:32:00Z" w16du:dateUtc="2025-07-16T14:32:00Z">
        <w:r w:rsidR="000C19D8" w:rsidDel="006B3538">
          <w:rPr>
            <w:rFonts w:hint="cs"/>
            <w:rtl/>
          </w:rPr>
          <w:delText xml:space="preserve"> </w:delText>
        </w:r>
        <w:r w:rsidR="000116CE" w:rsidDel="006B3538">
          <w:rPr>
            <w:rtl/>
          </w:rPr>
          <w:delText xml:space="preserve">الشكل </w:delText>
        </w:r>
        <w:r w:rsidR="000116CE" w:rsidDel="006B3538">
          <w:rPr>
            <w:rFonts w:hint="cs"/>
            <w:rtl/>
          </w:rPr>
          <w:delText>4-5</w:delText>
        </w:r>
      </w:del>
    </w:p>
    <w:p w14:paraId="62664B07" w14:textId="77777777" w:rsidR="009F38CC" w:rsidRDefault="009F38CC" w:rsidP="00D945B0">
      <w:pPr>
        <w:pStyle w:val="YES"/>
        <w:rPr>
          <w:rtl/>
        </w:rPr>
      </w:pPr>
    </w:p>
    <w:p w14:paraId="562D3B43" w14:textId="77777777" w:rsidR="00911E2A" w:rsidRDefault="00911E2A" w:rsidP="00D945B0">
      <w:pPr>
        <w:pStyle w:val="YES"/>
        <w:rPr>
          <w:rtl/>
        </w:rPr>
      </w:pPr>
    </w:p>
    <w:p w14:paraId="3C74ACD8" w14:textId="77777777" w:rsidR="009F38CC" w:rsidRDefault="009F38CC" w:rsidP="00D945B0">
      <w:pPr>
        <w:pStyle w:val="YES"/>
        <w:rPr>
          <w:rtl/>
        </w:rPr>
      </w:pPr>
    </w:p>
    <w:p w14:paraId="35D20557" w14:textId="314B70C6" w:rsidR="00D945B0" w:rsidRPr="00595717" w:rsidRDefault="00CC4FFF" w:rsidP="0008014B">
      <w:pPr>
        <w:pStyle w:val="YES"/>
        <w:numPr>
          <w:ilvl w:val="0"/>
          <w:numId w:val="34"/>
        </w:numPr>
      </w:pPr>
      <w:r>
        <w:rPr>
          <w:rFonts w:hint="cs"/>
          <w:b/>
          <w:bCs/>
          <w:rtl/>
        </w:rPr>
        <w:t xml:space="preserve"> </w:t>
      </w:r>
      <w:r w:rsidR="00595717">
        <w:rPr>
          <w:rFonts w:hint="cs"/>
          <w:b/>
          <w:bCs/>
          <w:rtl/>
        </w:rPr>
        <w:t>واجهة الصفحة لتتبع حالة الطلب</w:t>
      </w:r>
      <w:del w:id="387" w:author="Khair Horani" w:date="2025-07-15T14:29:00Z" w16du:dateUtc="2025-07-15T11:29:00Z">
        <w:r w:rsidR="00595717" w:rsidDel="00214EE8">
          <w:rPr>
            <w:rFonts w:hint="cs"/>
            <w:b/>
            <w:bCs/>
            <w:rtl/>
          </w:rPr>
          <w:delText>:</w:delText>
        </w:r>
      </w:del>
    </w:p>
    <w:p w14:paraId="62EE7E7D" w14:textId="36E2EE2E" w:rsidR="00843EFA" w:rsidRDefault="00843EFA" w:rsidP="00843EFA">
      <w:pPr>
        <w:pStyle w:val="YES"/>
        <w:rPr>
          <w:rtl/>
        </w:rPr>
      </w:pPr>
      <w:r>
        <w:rPr>
          <w:rFonts w:cs="Times New Roman"/>
          <w:rtl/>
        </w:rPr>
        <w:t>عند دخول المواطن إلى صفحة تتبع حالة طلبٍ معيّن، تظهر له واجهة مفصلة تحتوي على جميع المعلومات المرتبطة بالطلب، بما في ذلك عنوان المشكلة، وصفها، المؤسسة المعنية، تاريخ الإرسال، والموقع الجغرافي على الخريطة.</w:t>
      </w:r>
    </w:p>
    <w:p w14:paraId="72776403" w14:textId="326EE3A6" w:rsidR="00843EFA" w:rsidRDefault="00843EFA" w:rsidP="00843EFA">
      <w:pPr>
        <w:pStyle w:val="YES"/>
        <w:rPr>
          <w:rtl/>
        </w:rPr>
      </w:pPr>
      <w:r>
        <w:rPr>
          <w:rFonts w:cs="Times New Roman"/>
          <w:rtl/>
        </w:rPr>
        <w:lastRenderedPageBreak/>
        <w:t xml:space="preserve">في </w:t>
      </w:r>
      <w:r w:rsidR="004E2DEA">
        <w:rPr>
          <w:rFonts w:cs="Times New Roman" w:hint="cs"/>
          <w:rtl/>
        </w:rPr>
        <w:t>أسفل</w:t>
      </w:r>
      <w:r>
        <w:rPr>
          <w:rFonts w:cs="Times New Roman"/>
          <w:rtl/>
        </w:rPr>
        <w:t xml:space="preserve"> الصفحة يظهر شريط تقدم (</w:t>
      </w:r>
      <w:r>
        <w:t>Progress Bar</w:t>
      </w:r>
      <w:r>
        <w:rPr>
          <w:rFonts w:cs="Times New Roman"/>
          <w:rtl/>
        </w:rPr>
        <w:t>) مميز، يُظهر للمستخدم المراحل التي مر بها الطلب: (تم الإرسال، قيد المعالجة، تم الإنجاز...)، حيث يُعبّر كل جزء من الشريط عن مرحلة معينة بلون مختلف، ويُظهر الحالة الحالية بشكل ديناميكي.</w:t>
      </w:r>
    </w:p>
    <w:p w14:paraId="38313A6B" w14:textId="6944C8CA" w:rsidR="007A479D" w:rsidRDefault="00843EFA" w:rsidP="00843EFA">
      <w:pPr>
        <w:pStyle w:val="YES"/>
        <w:rPr>
          <w:noProof/>
          <w:rtl/>
          <w:lang w:val="ar-SY"/>
        </w:rPr>
      </w:pPr>
      <w:r>
        <w:rPr>
          <w:rFonts w:cs="Times New Roman"/>
          <w:rtl/>
        </w:rPr>
        <w:t>هذا التصميم يتيح للمستخدم تتبع تطور الطلب بشكل بصري وسهل الفهم، ويُعزز من الشفافية والمصداقية في المعالجة.</w:t>
      </w:r>
    </w:p>
    <w:p w14:paraId="41330061" w14:textId="77777777" w:rsidR="000116CE" w:rsidRDefault="00595717" w:rsidP="000116CE">
      <w:pPr>
        <w:pStyle w:val="YES"/>
        <w:keepNext/>
      </w:pPr>
      <w:r>
        <w:rPr>
          <w:noProof/>
          <w:rtl/>
          <w:lang w:val="ar-SY"/>
        </w:rPr>
        <w:drawing>
          <wp:inline distT="0" distB="0" distL="0" distR="0" wp14:anchorId="59F4C18A" wp14:editId="1E5B1B60">
            <wp:extent cx="5943600" cy="2578100"/>
            <wp:effectExtent l="19050" t="19050" r="19050" b="12700"/>
            <wp:docPr id="1802987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7311" name="Picture 1802987311"/>
                    <pic:cNvPicPr/>
                  </pic:nvPicPr>
                  <pic:blipFill rotWithShape="1">
                    <a:blip r:embed="rId25" cstate="print">
                      <a:extLst>
                        <a:ext uri="{28A0092B-C50C-407E-A947-70E740481C1C}">
                          <a14:useLocalDpi xmlns:a14="http://schemas.microsoft.com/office/drawing/2010/main" val="0"/>
                        </a:ext>
                      </a:extLst>
                    </a:blip>
                    <a:srcRect b="22887"/>
                    <a:stretch>
                      <a:fillRect/>
                    </a:stretch>
                  </pic:blipFill>
                  <pic:spPr bwMode="auto">
                    <a:xfrm>
                      <a:off x="0" y="0"/>
                      <a:ext cx="5943600" cy="25781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A70D3E8" w14:textId="36659526" w:rsidR="000116CE" w:rsidRPr="000116CE" w:rsidRDefault="006B3538" w:rsidP="000116CE">
      <w:pPr>
        <w:pStyle w:val="Caption"/>
        <w:rPr>
          <w:rtl/>
        </w:rPr>
      </w:pPr>
      <w:ins w:id="388" w:author="Khair Horani" w:date="2025-07-16T17:32:00Z" w16du:dateUtc="2025-07-16T14:32:00Z">
        <w:r>
          <w:rPr>
            <w:rFonts w:hint="cs"/>
            <w:rtl/>
          </w:rPr>
          <w:t xml:space="preserve">الشكل 4-6: </w:t>
        </w:r>
      </w:ins>
      <w:r w:rsidR="000C19D8">
        <w:rPr>
          <w:rFonts w:hint="cs"/>
          <w:rtl/>
        </w:rPr>
        <w:t>واجهة تفاصيل الطلب</w:t>
      </w:r>
      <w:del w:id="389" w:author="Khair Horani" w:date="2025-07-16T17:32:00Z" w16du:dateUtc="2025-07-16T14:32:00Z">
        <w:r w:rsidR="000C19D8" w:rsidDel="006B3538">
          <w:rPr>
            <w:rFonts w:hint="cs"/>
            <w:rtl/>
          </w:rPr>
          <w:delText xml:space="preserve"> </w:delText>
        </w:r>
        <w:r w:rsidR="000116CE" w:rsidDel="006B3538">
          <w:rPr>
            <w:rtl/>
          </w:rPr>
          <w:delText xml:space="preserve">الشكل </w:delText>
        </w:r>
        <w:r w:rsidR="000116CE" w:rsidDel="006B3538">
          <w:rPr>
            <w:rFonts w:hint="cs"/>
            <w:rtl/>
          </w:rPr>
          <w:delText>4-6</w:delText>
        </w:r>
      </w:del>
    </w:p>
    <w:p w14:paraId="1C6AAF08" w14:textId="77777777" w:rsidR="009F38CC" w:rsidRDefault="009F38CC" w:rsidP="00595717">
      <w:pPr>
        <w:pStyle w:val="YES"/>
        <w:rPr>
          <w:rtl/>
        </w:rPr>
      </w:pPr>
    </w:p>
    <w:p w14:paraId="27BA82CE" w14:textId="77777777" w:rsidR="009F38CC" w:rsidRDefault="009F38CC" w:rsidP="00595717">
      <w:pPr>
        <w:pStyle w:val="YES"/>
        <w:rPr>
          <w:rtl/>
        </w:rPr>
      </w:pPr>
    </w:p>
    <w:p w14:paraId="6AB97B1C" w14:textId="77777777" w:rsidR="00911E2A" w:rsidRDefault="00911E2A" w:rsidP="00595717">
      <w:pPr>
        <w:pStyle w:val="YES"/>
        <w:rPr>
          <w:rtl/>
        </w:rPr>
      </w:pPr>
    </w:p>
    <w:p w14:paraId="5F101EC1" w14:textId="3DC0AD1C" w:rsidR="0044586D" w:rsidRPr="0044586D" w:rsidRDefault="0044586D" w:rsidP="0008014B">
      <w:pPr>
        <w:pStyle w:val="YES"/>
        <w:numPr>
          <w:ilvl w:val="0"/>
          <w:numId w:val="34"/>
        </w:numPr>
      </w:pPr>
      <w:r>
        <w:rPr>
          <w:rFonts w:hint="cs"/>
          <w:b/>
          <w:bCs/>
          <w:rtl/>
        </w:rPr>
        <w:t>واجهة الإشعارات للمواطن</w:t>
      </w:r>
      <w:del w:id="390" w:author="Khair Horani" w:date="2025-07-15T14:29:00Z" w16du:dateUtc="2025-07-15T11:29:00Z">
        <w:r w:rsidDel="00214EE8">
          <w:rPr>
            <w:rFonts w:hint="cs"/>
            <w:b/>
            <w:bCs/>
            <w:rtl/>
          </w:rPr>
          <w:delText>:</w:delText>
        </w:r>
      </w:del>
    </w:p>
    <w:p w14:paraId="4CAB2E98" w14:textId="783FC004" w:rsidR="00EF49BC" w:rsidRDefault="00EF49BC" w:rsidP="00EF49BC">
      <w:pPr>
        <w:pStyle w:val="YES"/>
        <w:rPr>
          <w:rtl/>
        </w:rPr>
      </w:pPr>
      <w:r>
        <w:rPr>
          <w:rFonts w:cs="Times New Roman"/>
          <w:rtl/>
        </w:rPr>
        <w:t>تضم المنصة نظام إشعارات متكامل يُتيح للمواطنين تتبع التحديثات على طلباتهم بشكل فوري. عند النقر على زر الإشعارات في شريط التنقل العلوي (</w:t>
      </w:r>
      <w:r>
        <w:t>Navbar</w:t>
      </w:r>
      <w:r>
        <w:rPr>
          <w:rFonts w:cs="Times New Roman"/>
          <w:rtl/>
        </w:rPr>
        <w:t>)، تظهر نافذة منبثقة (</w:t>
      </w:r>
      <w:r>
        <w:t>Modal</w:t>
      </w:r>
      <w:r>
        <w:rPr>
          <w:rFonts w:cs="Times New Roman"/>
          <w:rtl/>
        </w:rPr>
        <w:t>) تحتوي على قائمة بجميع الإشعارات المتعلقة بحساب المستخدم.</w:t>
      </w:r>
    </w:p>
    <w:p w14:paraId="24F35B41" w14:textId="538A76E2" w:rsidR="00EF49BC" w:rsidRDefault="00EF49BC" w:rsidP="00EF49BC">
      <w:pPr>
        <w:pStyle w:val="YES"/>
        <w:rPr>
          <w:rtl/>
        </w:rPr>
      </w:pPr>
      <w:r>
        <w:rPr>
          <w:rFonts w:cs="Times New Roman"/>
          <w:rtl/>
        </w:rPr>
        <w:t>تتضمن هذه الإشعارات تغييرات حالة الطلبات، ردود المؤسسات، التقييمات، أو حتى إشعارات المتابعة للطلبات العامة. تم تصميم النافذة لتكون بسيطة وسريعة الاستجابة، مع إبراز الإشعارات الجديدة</w:t>
      </w:r>
    </w:p>
    <w:p w14:paraId="5548E98A" w14:textId="27009572" w:rsidR="00EF49BC" w:rsidRPr="00EF49BC" w:rsidRDefault="00EF49BC" w:rsidP="00EF49BC">
      <w:pPr>
        <w:pStyle w:val="YES"/>
        <w:rPr>
          <w:rtl/>
        </w:rPr>
      </w:pPr>
      <w:r>
        <w:rPr>
          <w:rFonts w:cs="Times New Roman"/>
          <w:rtl/>
        </w:rPr>
        <w:t>هذا النظام يعزز من تواصل المستخدم مع النظام دون الحاجة إلى التحقق اليدوي المستمر، ويوفر له تجربة استخدام تفاعلية ومريحة.</w:t>
      </w:r>
    </w:p>
    <w:p w14:paraId="4D3579E3" w14:textId="77777777" w:rsidR="000116CE" w:rsidRDefault="00514245" w:rsidP="000116CE">
      <w:pPr>
        <w:pStyle w:val="YES"/>
        <w:keepNext/>
        <w:jc w:val="center"/>
      </w:pPr>
      <w:r>
        <w:rPr>
          <w:noProof/>
          <w:lang w:val="ar-SY"/>
        </w:rPr>
        <w:lastRenderedPageBreak/>
        <w:drawing>
          <wp:inline distT="0" distB="0" distL="0" distR="0" wp14:anchorId="165A8F25" wp14:editId="39E2185C">
            <wp:extent cx="2194965" cy="2562045"/>
            <wp:effectExtent l="19050" t="19050" r="15240" b="10160"/>
            <wp:docPr id="1193379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1016" cy="2580780"/>
                    </a:xfrm>
                    <a:prstGeom prst="rect">
                      <a:avLst/>
                    </a:prstGeom>
                    <a:noFill/>
                    <a:ln w="6350">
                      <a:solidFill>
                        <a:schemeClr val="tx1"/>
                      </a:solidFill>
                    </a:ln>
                  </pic:spPr>
                </pic:pic>
              </a:graphicData>
            </a:graphic>
          </wp:inline>
        </w:drawing>
      </w:r>
    </w:p>
    <w:p w14:paraId="661AE4FB" w14:textId="2E523E0A" w:rsidR="0044586D" w:rsidRDefault="006B3538" w:rsidP="000116CE">
      <w:pPr>
        <w:pStyle w:val="Caption"/>
        <w:jc w:val="center"/>
        <w:rPr>
          <w:rtl/>
        </w:rPr>
      </w:pPr>
      <w:ins w:id="391" w:author="Khair Horani" w:date="2025-07-16T17:32:00Z" w16du:dateUtc="2025-07-16T14:32:00Z">
        <w:r>
          <w:rPr>
            <w:rFonts w:hint="cs"/>
            <w:rtl/>
          </w:rPr>
          <w:t>الشكل 4-</w:t>
        </w:r>
      </w:ins>
      <w:ins w:id="392" w:author="Khair Horani" w:date="2025-07-16T17:33:00Z" w16du:dateUtc="2025-07-16T14:33:00Z">
        <w:r>
          <w:rPr>
            <w:rFonts w:hint="cs"/>
            <w:rtl/>
          </w:rPr>
          <w:t>7</w:t>
        </w:r>
      </w:ins>
      <w:ins w:id="393" w:author="Khair Horani" w:date="2025-07-16T17:32:00Z" w16du:dateUtc="2025-07-16T14:32:00Z">
        <w:r>
          <w:rPr>
            <w:rFonts w:hint="cs"/>
            <w:rtl/>
          </w:rPr>
          <w:t xml:space="preserve">: </w:t>
        </w:r>
      </w:ins>
      <w:r w:rsidR="000C19D8">
        <w:rPr>
          <w:rFonts w:hint="cs"/>
          <w:rtl/>
        </w:rPr>
        <w:t>واجهة الإشعارات</w:t>
      </w:r>
      <w:del w:id="394" w:author="Khair Horani" w:date="2025-07-16T17:32:00Z" w16du:dateUtc="2025-07-16T14:32:00Z">
        <w:r w:rsidR="000C19D8" w:rsidDel="006B3538">
          <w:rPr>
            <w:rFonts w:hint="cs"/>
            <w:rtl/>
          </w:rPr>
          <w:delText xml:space="preserve"> </w:delText>
        </w:r>
        <w:r w:rsidR="000116CE" w:rsidDel="006B3538">
          <w:rPr>
            <w:rtl/>
          </w:rPr>
          <w:delText xml:space="preserve">الشكل </w:delText>
        </w:r>
        <w:r w:rsidR="00A14D21" w:rsidDel="006B3538">
          <w:rPr>
            <w:rFonts w:hint="cs"/>
            <w:rtl/>
          </w:rPr>
          <w:delText>4-7</w:delText>
        </w:r>
      </w:del>
    </w:p>
    <w:p w14:paraId="01712CB7" w14:textId="77777777" w:rsidR="00911E2A" w:rsidRDefault="00911E2A" w:rsidP="00514245">
      <w:pPr>
        <w:pStyle w:val="YES"/>
        <w:jc w:val="center"/>
        <w:rPr>
          <w:rtl/>
        </w:rPr>
      </w:pPr>
    </w:p>
    <w:p w14:paraId="71BECBC7" w14:textId="77777777" w:rsidR="00911E2A" w:rsidRDefault="00911E2A" w:rsidP="00514245">
      <w:pPr>
        <w:pStyle w:val="YES"/>
        <w:jc w:val="center"/>
        <w:rPr>
          <w:rtl/>
        </w:rPr>
      </w:pPr>
    </w:p>
    <w:p w14:paraId="7A687D63" w14:textId="77777777" w:rsidR="00911E2A" w:rsidRDefault="00911E2A" w:rsidP="00514245">
      <w:pPr>
        <w:pStyle w:val="YES"/>
        <w:jc w:val="center"/>
      </w:pPr>
    </w:p>
    <w:p w14:paraId="4A258094" w14:textId="5FE15D68" w:rsidR="00201F6D" w:rsidRDefault="005C1EA9" w:rsidP="0008014B">
      <w:pPr>
        <w:pStyle w:val="YES"/>
        <w:numPr>
          <w:ilvl w:val="0"/>
          <w:numId w:val="34"/>
        </w:numPr>
        <w:rPr>
          <w:b/>
          <w:bCs/>
        </w:rPr>
      </w:pPr>
      <w:r>
        <w:rPr>
          <w:rFonts w:hint="cs"/>
          <w:b/>
          <w:bCs/>
          <w:rtl/>
        </w:rPr>
        <w:t xml:space="preserve">واجهة </w:t>
      </w:r>
      <w:r w:rsidR="00201F6D">
        <w:rPr>
          <w:rFonts w:hint="cs"/>
          <w:b/>
          <w:bCs/>
          <w:rtl/>
        </w:rPr>
        <w:t>تصفح الطلبات العامة</w:t>
      </w:r>
      <w:del w:id="395" w:author="Khair Horani" w:date="2025-07-15T14:29:00Z" w16du:dateUtc="2025-07-15T11:29:00Z">
        <w:r w:rsidR="00857156" w:rsidDel="00214EE8">
          <w:rPr>
            <w:rFonts w:hint="cs"/>
            <w:b/>
            <w:bCs/>
            <w:rtl/>
          </w:rPr>
          <w:delText>:</w:delText>
        </w:r>
      </w:del>
    </w:p>
    <w:p w14:paraId="689DAEAB" w14:textId="23997696" w:rsidR="009B744D" w:rsidRDefault="009B744D" w:rsidP="009B744D">
      <w:pPr>
        <w:pStyle w:val="YES"/>
        <w:rPr>
          <w:rtl/>
        </w:rPr>
      </w:pPr>
      <w:r>
        <w:rPr>
          <w:rFonts w:cs="Times New Roman"/>
          <w:rtl/>
        </w:rPr>
        <w:t>تُعد هذه الواجهة من أبرز ميزات المنصة، حيث تتيح لأي مواطن إمكانية الاطلاع على الطلبات العامة التي تم تقديمها من قبل مستخدمين آخرين، وخاصة تلك القريبة من موقعه الجغرافي.</w:t>
      </w:r>
    </w:p>
    <w:p w14:paraId="0EEC3074" w14:textId="2CEC21A3" w:rsidR="009B744D" w:rsidRDefault="009B744D" w:rsidP="009B744D">
      <w:pPr>
        <w:pStyle w:val="YES"/>
        <w:rPr>
          <w:rtl/>
        </w:rPr>
      </w:pPr>
      <w:r>
        <w:rPr>
          <w:rFonts w:cs="Times New Roman"/>
          <w:rtl/>
        </w:rPr>
        <w:t xml:space="preserve">تُعرض الطلبات ضمن بطاقات </w:t>
      </w:r>
      <w:r w:rsidR="00DA1AEF">
        <w:rPr>
          <w:rFonts w:cs="Times New Roman" w:hint="cs"/>
          <w:rtl/>
        </w:rPr>
        <w:t>ت</w:t>
      </w:r>
      <w:r>
        <w:rPr>
          <w:rFonts w:cs="Times New Roman"/>
          <w:rtl/>
        </w:rPr>
        <w:t>حتوي على العنوان، الوصف، موقع الطلب على الخريطة، و</w:t>
      </w:r>
      <w:r w:rsidR="00635C34">
        <w:rPr>
          <w:rFonts w:cs="Times New Roman" w:hint="cs"/>
          <w:rtl/>
        </w:rPr>
        <w:t>حالة الطلب</w:t>
      </w:r>
      <w:r>
        <w:rPr>
          <w:rFonts w:cs="Times New Roman"/>
          <w:rtl/>
        </w:rPr>
        <w:t xml:space="preserve">. ويمكن استخدام أدوات البحث والفلترة لتصفية النتائج حسب </w:t>
      </w:r>
      <w:r w:rsidR="00635C34">
        <w:rPr>
          <w:rFonts w:cs="Times New Roman" w:hint="cs"/>
          <w:rtl/>
        </w:rPr>
        <w:t>حالة الطلب</w:t>
      </w:r>
      <w:r>
        <w:rPr>
          <w:rFonts w:cs="Times New Roman"/>
          <w:rtl/>
        </w:rPr>
        <w:t>.</w:t>
      </w:r>
    </w:p>
    <w:p w14:paraId="553F76FB" w14:textId="1C1FD903" w:rsidR="009B744D" w:rsidRDefault="009B744D" w:rsidP="009B744D">
      <w:pPr>
        <w:pStyle w:val="YES"/>
        <w:rPr>
          <w:rtl/>
        </w:rPr>
      </w:pPr>
      <w:r>
        <w:rPr>
          <w:rFonts w:cs="Times New Roman"/>
          <w:rtl/>
        </w:rPr>
        <w:t>إلى جانب كل طلب، يوجد زر "متابعة الطلب"، حيث يمكن للمواطن متابعة الطلب الذي يهمه. وعند تفعيله، يبدأ النظام بإرسال إشعارات تلقائية للمستخدم عند أي تغيير يطرأ على حالة الطلب، مثل بداية المعالجة أو الإغلاق.</w:t>
      </w:r>
    </w:p>
    <w:p w14:paraId="4FEB3506" w14:textId="7EC45AB7" w:rsidR="009B744D" w:rsidRDefault="009B744D" w:rsidP="009B744D">
      <w:pPr>
        <w:pStyle w:val="YES"/>
        <w:rPr>
          <w:rtl/>
        </w:rPr>
      </w:pPr>
      <w:r>
        <w:rPr>
          <w:rFonts w:cs="Times New Roman"/>
          <w:rtl/>
        </w:rPr>
        <w:t>هذا الأسلوب يُشجع على المشاركة المجتمعية، ويعزز مفهوم "المواطن الرقيب"، مما يسهم في تحسين الأداء الخدمي ومتابعة القضايا ذات الأهمية العامة.</w:t>
      </w:r>
    </w:p>
    <w:p w14:paraId="412E5625" w14:textId="77777777" w:rsidR="00A14D21" w:rsidRDefault="00201F6D" w:rsidP="00A14D21">
      <w:pPr>
        <w:pStyle w:val="YES"/>
        <w:keepNext/>
      </w:pPr>
      <w:r>
        <w:rPr>
          <w:rFonts w:hint="cs"/>
          <w:noProof/>
          <w:rtl/>
          <w:lang w:val="ar-SY"/>
        </w:rPr>
        <w:lastRenderedPageBreak/>
        <w:drawing>
          <wp:inline distT="0" distB="0" distL="0" distR="0" wp14:anchorId="4DE45073" wp14:editId="335C1495">
            <wp:extent cx="5943600" cy="3343275"/>
            <wp:effectExtent l="19050" t="19050" r="19050" b="28575"/>
            <wp:docPr id="600353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53001" name="Picture 60035300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6350">
                      <a:solidFill>
                        <a:schemeClr val="tx1"/>
                      </a:solidFill>
                    </a:ln>
                  </pic:spPr>
                </pic:pic>
              </a:graphicData>
            </a:graphic>
          </wp:inline>
        </w:drawing>
      </w:r>
    </w:p>
    <w:p w14:paraId="37EE087C" w14:textId="3DCDC2E0" w:rsidR="00201F6D" w:rsidRDefault="006B3538" w:rsidP="00A14D21">
      <w:pPr>
        <w:pStyle w:val="Caption"/>
        <w:rPr>
          <w:rtl/>
        </w:rPr>
      </w:pPr>
      <w:ins w:id="396" w:author="Khair Horani" w:date="2025-07-16T17:33:00Z" w16du:dateUtc="2025-07-16T14:33:00Z">
        <w:r>
          <w:rPr>
            <w:rFonts w:hint="cs"/>
            <w:rtl/>
          </w:rPr>
          <w:t xml:space="preserve">الشكل 4-8: </w:t>
        </w:r>
      </w:ins>
      <w:r w:rsidR="00C93A3F">
        <w:rPr>
          <w:rFonts w:hint="cs"/>
          <w:rtl/>
        </w:rPr>
        <w:t>واجهة تصفح الطلبات العامة</w:t>
      </w:r>
      <w:del w:id="397" w:author="Khair Horani" w:date="2025-07-16T17:33:00Z" w16du:dateUtc="2025-07-16T14:33:00Z">
        <w:r w:rsidR="00C93A3F" w:rsidDel="006B3538">
          <w:rPr>
            <w:rFonts w:hint="cs"/>
            <w:rtl/>
          </w:rPr>
          <w:delText xml:space="preserve"> </w:delText>
        </w:r>
        <w:r w:rsidR="00A14D21" w:rsidDel="006B3538">
          <w:rPr>
            <w:rtl/>
          </w:rPr>
          <w:delText xml:space="preserve">الشكل </w:delText>
        </w:r>
        <w:r w:rsidR="00A14D21" w:rsidDel="006B3538">
          <w:rPr>
            <w:rFonts w:hint="cs"/>
            <w:rtl/>
          </w:rPr>
          <w:delText>4-8</w:delText>
        </w:r>
      </w:del>
    </w:p>
    <w:p w14:paraId="711CAE32" w14:textId="77777777" w:rsidR="00911E2A" w:rsidRDefault="00911E2A" w:rsidP="00201F6D">
      <w:pPr>
        <w:pStyle w:val="YES"/>
        <w:rPr>
          <w:rtl/>
        </w:rPr>
      </w:pPr>
    </w:p>
    <w:p w14:paraId="15DA6DE4" w14:textId="77777777" w:rsidR="00911E2A" w:rsidRDefault="00911E2A" w:rsidP="00201F6D">
      <w:pPr>
        <w:pStyle w:val="YES"/>
        <w:rPr>
          <w:rtl/>
        </w:rPr>
      </w:pPr>
    </w:p>
    <w:p w14:paraId="493B777B" w14:textId="77777777" w:rsidR="00911E2A" w:rsidRDefault="00911E2A" w:rsidP="00201F6D">
      <w:pPr>
        <w:pStyle w:val="YES"/>
        <w:rPr>
          <w:rtl/>
        </w:rPr>
      </w:pPr>
    </w:p>
    <w:p w14:paraId="3821975F" w14:textId="2E9D021F" w:rsidR="003B6443" w:rsidRPr="003B6443" w:rsidRDefault="003B6443" w:rsidP="0008014B">
      <w:pPr>
        <w:pStyle w:val="YES"/>
        <w:numPr>
          <w:ilvl w:val="0"/>
          <w:numId w:val="34"/>
        </w:numPr>
      </w:pPr>
      <w:r>
        <w:rPr>
          <w:rFonts w:hint="cs"/>
          <w:b/>
          <w:bCs/>
          <w:rtl/>
        </w:rPr>
        <w:t>واجهة التعليقات</w:t>
      </w:r>
      <w:del w:id="398" w:author="Khair Horani" w:date="2025-07-15T14:29:00Z" w16du:dateUtc="2025-07-15T11:29:00Z">
        <w:r w:rsidDel="00214EE8">
          <w:rPr>
            <w:rFonts w:hint="cs"/>
            <w:b/>
            <w:bCs/>
            <w:rtl/>
          </w:rPr>
          <w:delText>:</w:delText>
        </w:r>
      </w:del>
    </w:p>
    <w:p w14:paraId="5117AE84" w14:textId="6D63D55E" w:rsidR="008F725D" w:rsidRDefault="008F725D" w:rsidP="008F725D">
      <w:pPr>
        <w:pStyle w:val="YES"/>
        <w:rPr>
          <w:rtl/>
        </w:rPr>
      </w:pPr>
      <w:r>
        <w:rPr>
          <w:rFonts w:cs="Times New Roman"/>
          <w:rtl/>
        </w:rPr>
        <w:t>تُوفر المنصة واجهة تفاعلية للتعليقات تظهر على شكل نافذة منبثقة (</w:t>
      </w:r>
      <w:r>
        <w:t>Modal</w:t>
      </w:r>
      <w:r>
        <w:rPr>
          <w:rFonts w:cs="Times New Roman"/>
          <w:rtl/>
        </w:rPr>
        <w:t>) أسفل كل طلب عام، وتُتيح للمستخدمين قراءة التعليقات السابقة التي كتبها المواطنون حول الطلب، مع عرض اسم المعلق وتاريخ التعليق، ما يُضيف طابعًا شخصيًا وحيويًا للتفاعل.</w:t>
      </w:r>
    </w:p>
    <w:p w14:paraId="46F0B8CE" w14:textId="3BF3564D" w:rsidR="008F725D" w:rsidRDefault="0063720D" w:rsidP="008F725D">
      <w:pPr>
        <w:pStyle w:val="YES"/>
        <w:rPr>
          <w:rtl/>
        </w:rPr>
      </w:pPr>
      <w:r>
        <w:rPr>
          <w:rFonts w:cs="Times New Roman" w:hint="cs"/>
          <w:rtl/>
        </w:rPr>
        <w:t>اعلى</w:t>
      </w:r>
      <w:r w:rsidR="008F725D">
        <w:rPr>
          <w:rFonts w:cs="Times New Roman"/>
          <w:rtl/>
        </w:rPr>
        <w:t xml:space="preserve"> القائمة، يوجد صندوق نصي مخصص لإضافة تعليق جديد، بالإضافة إلى زر إرسال التعليق. عند النقر، يتم التحقق من أن المستخدم مسجل الدخول، ثم يُحفظ التعليق في قاعدة البيانات ويُعرض فورًا في نفس الواجهة دون الحاجة لإعادة تحميل الصفحة.</w:t>
      </w:r>
    </w:p>
    <w:p w14:paraId="077EE581" w14:textId="1BEE9C97" w:rsidR="008F725D" w:rsidRDefault="008F725D" w:rsidP="008F725D">
      <w:pPr>
        <w:pStyle w:val="YES"/>
        <w:rPr>
          <w:rtl/>
        </w:rPr>
      </w:pPr>
      <w:r>
        <w:rPr>
          <w:rFonts w:cs="Times New Roman"/>
          <w:rtl/>
        </w:rPr>
        <w:t>تمثل هذه النافذة خطوة مهمة نحو تعزيز المشاركة المجتمعية وحرية التعبير، حيث يمكن للمستخدمين تبادل الآراء حول الطلبات المطروحة، وتقديم معلومات إضافية تساعد الجهات المعنية على فهم المشكلة بشكل أعمق.</w:t>
      </w:r>
    </w:p>
    <w:p w14:paraId="04462C65" w14:textId="77777777" w:rsidR="00A14D21" w:rsidRDefault="00486AA3" w:rsidP="00A14D21">
      <w:pPr>
        <w:pStyle w:val="YES"/>
        <w:keepNext/>
        <w:jc w:val="center"/>
      </w:pPr>
      <w:r>
        <w:rPr>
          <w:noProof/>
        </w:rPr>
        <w:lastRenderedPageBreak/>
        <w:drawing>
          <wp:inline distT="0" distB="0" distL="0" distR="0" wp14:anchorId="32E04728" wp14:editId="3C388B66">
            <wp:extent cx="3683479" cy="2617395"/>
            <wp:effectExtent l="19050" t="19050" r="12700" b="12065"/>
            <wp:docPr id="12313509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50935" name="Picture 12313509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8745" cy="2628242"/>
                    </a:xfrm>
                    <a:prstGeom prst="rect">
                      <a:avLst/>
                    </a:prstGeom>
                    <a:ln w="6350">
                      <a:solidFill>
                        <a:schemeClr val="tx1"/>
                      </a:solidFill>
                    </a:ln>
                  </pic:spPr>
                </pic:pic>
              </a:graphicData>
            </a:graphic>
          </wp:inline>
        </w:drawing>
      </w:r>
    </w:p>
    <w:p w14:paraId="7A0F8720" w14:textId="56C64CDB" w:rsidR="00486AA3" w:rsidRDefault="006B3538" w:rsidP="00A14D21">
      <w:pPr>
        <w:pStyle w:val="Caption"/>
        <w:jc w:val="center"/>
        <w:rPr>
          <w:rtl/>
        </w:rPr>
      </w:pPr>
      <w:ins w:id="399" w:author="Khair Horani" w:date="2025-07-16T17:33:00Z" w16du:dateUtc="2025-07-16T14:33:00Z">
        <w:r>
          <w:rPr>
            <w:rFonts w:hint="cs"/>
            <w:rtl/>
          </w:rPr>
          <w:t xml:space="preserve">الشكل 4-9: </w:t>
        </w:r>
      </w:ins>
      <w:r w:rsidR="00C93A3F">
        <w:rPr>
          <w:rFonts w:hint="cs"/>
          <w:rtl/>
        </w:rPr>
        <w:t>واجهة التعليقات</w:t>
      </w:r>
      <w:del w:id="400" w:author="Khair Horani" w:date="2025-07-16T17:33:00Z" w16du:dateUtc="2025-07-16T14:33:00Z">
        <w:r w:rsidR="00C93A3F" w:rsidDel="006B3538">
          <w:rPr>
            <w:rFonts w:hint="cs"/>
            <w:rtl/>
          </w:rPr>
          <w:delText xml:space="preserve"> </w:delText>
        </w:r>
        <w:r w:rsidR="00A14D21" w:rsidDel="006B3538">
          <w:rPr>
            <w:rtl/>
          </w:rPr>
          <w:delText xml:space="preserve">الشكل </w:delText>
        </w:r>
        <w:r w:rsidR="00A14D21" w:rsidDel="006B3538">
          <w:rPr>
            <w:rFonts w:hint="cs"/>
            <w:rtl/>
          </w:rPr>
          <w:delText>4-9</w:delText>
        </w:r>
      </w:del>
    </w:p>
    <w:p w14:paraId="493B030B" w14:textId="77777777" w:rsidR="00911E2A" w:rsidRDefault="00911E2A" w:rsidP="00486AA3">
      <w:pPr>
        <w:pStyle w:val="YES"/>
        <w:jc w:val="center"/>
        <w:rPr>
          <w:rtl/>
        </w:rPr>
      </w:pPr>
    </w:p>
    <w:p w14:paraId="6233B44B" w14:textId="77777777" w:rsidR="00911E2A" w:rsidRDefault="00911E2A" w:rsidP="00486AA3">
      <w:pPr>
        <w:pStyle w:val="YES"/>
        <w:jc w:val="center"/>
        <w:rPr>
          <w:rtl/>
        </w:rPr>
      </w:pPr>
    </w:p>
    <w:p w14:paraId="2EB55561" w14:textId="77777777" w:rsidR="00911E2A" w:rsidRPr="00486AA3" w:rsidRDefault="00911E2A" w:rsidP="00486AA3">
      <w:pPr>
        <w:pStyle w:val="YES"/>
        <w:jc w:val="center"/>
      </w:pPr>
    </w:p>
    <w:p w14:paraId="31AAC709" w14:textId="285DF8E1" w:rsidR="00201F6D" w:rsidRPr="00857156" w:rsidRDefault="00F233A8" w:rsidP="0008014B">
      <w:pPr>
        <w:pStyle w:val="YES"/>
        <w:numPr>
          <w:ilvl w:val="0"/>
          <w:numId w:val="34"/>
        </w:numPr>
      </w:pPr>
      <w:r>
        <w:rPr>
          <w:rFonts w:hint="cs"/>
          <w:b/>
          <w:bCs/>
          <w:rtl/>
        </w:rPr>
        <w:t xml:space="preserve">واجهة </w:t>
      </w:r>
      <w:r w:rsidR="00857156">
        <w:rPr>
          <w:rFonts w:hint="cs"/>
          <w:b/>
          <w:bCs/>
          <w:rtl/>
        </w:rPr>
        <w:t>الخريطة</w:t>
      </w:r>
      <w:del w:id="401" w:author="Khair Horani" w:date="2025-07-15T14:29:00Z" w16du:dateUtc="2025-07-15T11:29:00Z">
        <w:r w:rsidR="00857156" w:rsidDel="00214EE8">
          <w:rPr>
            <w:rFonts w:hint="cs"/>
            <w:b/>
            <w:bCs/>
            <w:rtl/>
          </w:rPr>
          <w:delText>:</w:delText>
        </w:r>
      </w:del>
    </w:p>
    <w:p w14:paraId="55344563" w14:textId="103221E1" w:rsidR="00044328" w:rsidRDefault="00044328" w:rsidP="00044328">
      <w:pPr>
        <w:pStyle w:val="YES"/>
        <w:rPr>
          <w:rtl/>
        </w:rPr>
      </w:pPr>
      <w:r>
        <w:rPr>
          <w:rFonts w:cs="Times New Roman"/>
          <w:rtl/>
        </w:rPr>
        <w:t xml:space="preserve">تعتمد المنصة على خريطة تفاعلية ذكية تم تطويرها باستخدام مكتبة </w:t>
      </w:r>
      <w:r>
        <w:t>Leaflet</w:t>
      </w:r>
      <w:r>
        <w:rPr>
          <w:rFonts w:cs="Times New Roman"/>
          <w:rtl/>
        </w:rPr>
        <w:t xml:space="preserve">، وتُعد من أهم أدوات استكشاف الطلبات العامة في المناطق </w:t>
      </w:r>
      <w:del w:id="402" w:author="Khair Horani" w:date="2025-07-16T17:33:00Z" w16du:dateUtc="2025-07-16T14:33:00Z">
        <w:r w:rsidDel="006B3538">
          <w:rPr>
            <w:rFonts w:cs="Times New Roman"/>
            <w:rtl/>
          </w:rPr>
          <w:delText>المختلفة</w:delText>
        </w:r>
      </w:del>
      <w:ins w:id="403" w:author="Khair Horani" w:date="2025-07-16T17:33:00Z" w16du:dateUtc="2025-07-16T14:33:00Z">
        <w:r w:rsidR="006B3538">
          <w:rPr>
            <w:rFonts w:cs="Times New Roman" w:hint="cs"/>
            <w:rtl/>
          </w:rPr>
          <w:t>المختلفة</w:t>
        </w:r>
        <w:r w:rsidR="006B3538">
          <w:rPr>
            <w:rFonts w:cs="Times New Roman" w:hint="cs"/>
            <w:vertAlign w:val="subscript"/>
            <w:rtl/>
          </w:rPr>
          <w:t xml:space="preserve"> </w:t>
        </w:r>
        <w:r w:rsidR="006B3538">
          <w:rPr>
            <w:rFonts w:cs="Times New Roman"/>
            <w:vertAlign w:val="subscript"/>
            <w:rtl/>
          </w:rPr>
          <w:t>[</w:t>
        </w:r>
      </w:ins>
      <w:ins w:id="404" w:author="Khair Horani" w:date="2025-07-15T15:06:00Z" w16du:dateUtc="2025-07-15T12:06:00Z">
        <w:r w:rsidR="006D311E">
          <w:rPr>
            <w:rFonts w:cs="Times New Roman" w:hint="cs"/>
            <w:vertAlign w:val="subscript"/>
            <w:rtl/>
          </w:rPr>
          <w:t>8]</w:t>
        </w:r>
      </w:ins>
      <w:r>
        <w:rPr>
          <w:rFonts w:cs="Times New Roman"/>
          <w:rtl/>
        </w:rPr>
        <w:t>.</w:t>
      </w:r>
    </w:p>
    <w:p w14:paraId="077D3888" w14:textId="00C6E5CD" w:rsidR="00044328" w:rsidRDefault="00044328" w:rsidP="00044328">
      <w:pPr>
        <w:pStyle w:val="YES"/>
        <w:rPr>
          <w:rtl/>
        </w:rPr>
      </w:pPr>
      <w:r>
        <w:rPr>
          <w:rFonts w:cs="Times New Roman"/>
          <w:rtl/>
        </w:rPr>
        <w:t xml:space="preserve">عند فتح هذه الواجهة، يتم عرض الطلبات القريبة </w:t>
      </w:r>
      <w:r w:rsidR="00610C0A">
        <w:rPr>
          <w:rFonts w:cs="Times New Roman" w:hint="cs"/>
          <w:rtl/>
        </w:rPr>
        <w:t>من المستخدم</w:t>
      </w:r>
      <w:r>
        <w:rPr>
          <w:rFonts w:cs="Times New Roman"/>
          <w:rtl/>
        </w:rPr>
        <w:t xml:space="preserve"> على الخريطة باستخدام رموز (</w:t>
      </w:r>
      <w:r>
        <w:t>Markers</w:t>
      </w:r>
      <w:r>
        <w:rPr>
          <w:rFonts w:cs="Times New Roman"/>
          <w:rtl/>
        </w:rPr>
        <w:t>) ملوّنة.</w:t>
      </w:r>
    </w:p>
    <w:p w14:paraId="78CE830D" w14:textId="39411C1B" w:rsidR="00044328" w:rsidRDefault="00044328" w:rsidP="00044328">
      <w:pPr>
        <w:pStyle w:val="YES"/>
        <w:rPr>
          <w:rtl/>
        </w:rPr>
      </w:pPr>
      <w:r>
        <w:rPr>
          <w:rFonts w:cs="Times New Roman"/>
          <w:rtl/>
        </w:rPr>
        <w:t>كل رمز يعبّر عن طلب، ويختلف شكله أو لونه حسب حالة الطلب (جديد، قيد المعالجة، مكتمل...). يمكن للمستخدم تمرير المؤشر على الرمز أو النقر عليه لعرض تفاصيل سريعة عن الطلب، أو فتحه بالكامل للاطلاع على المعلومات الكاملة والتفاعل معه.</w:t>
      </w:r>
    </w:p>
    <w:p w14:paraId="31838798" w14:textId="1B952E95" w:rsidR="00044328" w:rsidRDefault="00044328" w:rsidP="00044328">
      <w:pPr>
        <w:pStyle w:val="YES"/>
        <w:rPr>
          <w:rtl/>
        </w:rPr>
      </w:pPr>
      <w:r>
        <w:rPr>
          <w:rFonts w:cs="Times New Roman"/>
          <w:rtl/>
        </w:rPr>
        <w:t>تتضمن الواجهة أيضًا أدوات فلترة تتيح للمستخدم عرض الطلبات حسب الحالة</w:t>
      </w:r>
      <w:r w:rsidR="00CC5453">
        <w:rPr>
          <w:rFonts w:cs="Times New Roman" w:hint="cs"/>
          <w:rtl/>
        </w:rPr>
        <w:t xml:space="preserve"> </w:t>
      </w:r>
      <w:r>
        <w:rPr>
          <w:rFonts w:cs="Times New Roman"/>
          <w:rtl/>
        </w:rPr>
        <w:t>هذا يساعد في تحليل التوزيع الجغرافي للمشاكل، ويتيح للمديرين والمواطنين فهم كثافة الطلبات حسب المناطق.</w:t>
      </w:r>
    </w:p>
    <w:p w14:paraId="2418553F" w14:textId="77777777" w:rsidR="00A14D21" w:rsidRDefault="00044328" w:rsidP="00A14D21">
      <w:pPr>
        <w:pStyle w:val="YES"/>
        <w:keepNext/>
      </w:pPr>
      <w:r>
        <w:rPr>
          <w:rFonts w:cs="Times New Roman"/>
          <w:rtl/>
        </w:rPr>
        <w:lastRenderedPageBreak/>
        <w:t>توفر هذه الخريطة نظرة بصرية قوية حول الوضع الخدمي على الأرض، وتشجع المواطنين على التفاعل بناءً على أولوياتهم الجغرافية.</w:t>
      </w:r>
      <w:r w:rsidR="00857156">
        <w:rPr>
          <w:rFonts w:hint="cs"/>
          <w:noProof/>
          <w:rtl/>
          <w:lang w:val="ar-SY"/>
        </w:rPr>
        <w:drawing>
          <wp:inline distT="0" distB="0" distL="0" distR="0" wp14:anchorId="0D225EDD" wp14:editId="03AA9E27">
            <wp:extent cx="5943600" cy="3343275"/>
            <wp:effectExtent l="19050" t="19050" r="19050" b="28575"/>
            <wp:docPr id="95939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6733" name="Picture 9593967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6350">
                      <a:solidFill>
                        <a:schemeClr val="tx1"/>
                      </a:solidFill>
                    </a:ln>
                  </pic:spPr>
                </pic:pic>
              </a:graphicData>
            </a:graphic>
          </wp:inline>
        </w:drawing>
      </w:r>
    </w:p>
    <w:p w14:paraId="5E0423E1" w14:textId="6C062396" w:rsidR="00857156" w:rsidRDefault="006B3538" w:rsidP="00A14D21">
      <w:pPr>
        <w:pStyle w:val="Caption"/>
        <w:rPr>
          <w:rFonts w:cs="Times New Roman"/>
          <w:rtl/>
        </w:rPr>
      </w:pPr>
      <w:ins w:id="405" w:author="Khair Horani" w:date="2025-07-16T17:33:00Z" w16du:dateUtc="2025-07-16T14:33:00Z">
        <w:r>
          <w:rPr>
            <w:rFonts w:hint="cs"/>
            <w:rtl/>
          </w:rPr>
          <w:t xml:space="preserve">الشكل 4-10: </w:t>
        </w:r>
      </w:ins>
      <w:r w:rsidR="00C93A3F">
        <w:rPr>
          <w:rFonts w:hint="cs"/>
          <w:rtl/>
        </w:rPr>
        <w:t>واجهة الخريطة</w:t>
      </w:r>
      <w:del w:id="406" w:author="Khair Horani" w:date="2025-07-16T17:33:00Z" w16du:dateUtc="2025-07-16T14:33:00Z">
        <w:r w:rsidR="00C93A3F" w:rsidDel="006B3538">
          <w:rPr>
            <w:rFonts w:hint="cs"/>
            <w:rtl/>
          </w:rPr>
          <w:delText xml:space="preserve"> </w:delText>
        </w:r>
        <w:r w:rsidR="00A14D21" w:rsidDel="006B3538">
          <w:rPr>
            <w:rtl/>
          </w:rPr>
          <w:delText xml:space="preserve">الشكل </w:delText>
        </w:r>
        <w:r w:rsidR="00A14D21" w:rsidDel="006B3538">
          <w:rPr>
            <w:rFonts w:hint="cs"/>
            <w:rtl/>
          </w:rPr>
          <w:delText>4-10</w:delText>
        </w:r>
      </w:del>
    </w:p>
    <w:p w14:paraId="1C93A02E" w14:textId="77777777" w:rsidR="00911E2A" w:rsidRDefault="00911E2A" w:rsidP="00044328">
      <w:pPr>
        <w:pStyle w:val="YES"/>
        <w:rPr>
          <w:rFonts w:cs="Times New Roman"/>
          <w:rtl/>
        </w:rPr>
      </w:pPr>
    </w:p>
    <w:p w14:paraId="79D5DBF4" w14:textId="77777777" w:rsidR="00911E2A" w:rsidRDefault="00911E2A" w:rsidP="00044328">
      <w:pPr>
        <w:pStyle w:val="YES"/>
        <w:rPr>
          <w:rFonts w:cs="Times New Roman"/>
          <w:rtl/>
        </w:rPr>
      </w:pPr>
    </w:p>
    <w:p w14:paraId="27045886" w14:textId="77777777" w:rsidR="00911E2A" w:rsidRDefault="00911E2A" w:rsidP="00044328">
      <w:pPr>
        <w:pStyle w:val="YES"/>
        <w:rPr>
          <w:rtl/>
        </w:rPr>
      </w:pPr>
    </w:p>
    <w:p w14:paraId="3442B11B" w14:textId="6E4AD0E7" w:rsidR="00857156" w:rsidRPr="00F15EF3" w:rsidRDefault="00F15EF3" w:rsidP="0008014B">
      <w:pPr>
        <w:pStyle w:val="YES"/>
        <w:numPr>
          <w:ilvl w:val="0"/>
          <w:numId w:val="34"/>
        </w:numPr>
      </w:pPr>
      <w:r>
        <w:rPr>
          <w:rFonts w:hint="cs"/>
          <w:b/>
          <w:bCs/>
          <w:rtl/>
        </w:rPr>
        <w:t>واجهة التقديم على شكوى للإدارة العليا</w:t>
      </w:r>
      <w:del w:id="407" w:author="Khair Horani" w:date="2025-07-15T14:28:00Z" w16du:dateUtc="2025-07-15T11:28:00Z">
        <w:r w:rsidDel="00214EE8">
          <w:rPr>
            <w:rFonts w:hint="cs"/>
            <w:b/>
            <w:bCs/>
            <w:rtl/>
          </w:rPr>
          <w:delText>:</w:delText>
        </w:r>
      </w:del>
    </w:p>
    <w:p w14:paraId="23BAFC36" w14:textId="1178989F" w:rsidR="00FB356E" w:rsidRDefault="00FB356E" w:rsidP="00876928">
      <w:pPr>
        <w:pStyle w:val="YES"/>
        <w:rPr>
          <w:rtl/>
        </w:rPr>
      </w:pPr>
      <w:r>
        <w:rPr>
          <w:rFonts w:cs="Times New Roman"/>
          <w:rtl/>
        </w:rPr>
        <w:t xml:space="preserve">تُتيح هذه الصفحة للمواطنين تقديم شكوى رسمية في حال واجهوا مشكلة أثناء معالجة أحد الطلبات الخاصة </w:t>
      </w:r>
      <w:r w:rsidR="00876928">
        <w:rPr>
          <w:rFonts w:cs="Times New Roman" w:hint="cs"/>
          <w:rtl/>
        </w:rPr>
        <w:t>بهم</w:t>
      </w:r>
      <w:r w:rsidR="00876928">
        <w:rPr>
          <w:rFonts w:hint="cs"/>
          <w:rtl/>
        </w:rPr>
        <w:t xml:space="preserve">، </w:t>
      </w:r>
      <w:r>
        <w:rPr>
          <w:rFonts w:cs="Times New Roman"/>
          <w:rtl/>
        </w:rPr>
        <w:t>تتضمن الواجهة نموذجًا بسيطًا يحتوي على:</w:t>
      </w:r>
    </w:p>
    <w:p w14:paraId="2A05B291" w14:textId="4A993543" w:rsidR="00FB356E" w:rsidRDefault="00FB356E" w:rsidP="00876928">
      <w:pPr>
        <w:pStyle w:val="YES"/>
        <w:numPr>
          <w:ilvl w:val="0"/>
          <w:numId w:val="38"/>
        </w:numPr>
        <w:rPr>
          <w:rtl/>
        </w:rPr>
      </w:pPr>
      <w:r>
        <w:rPr>
          <w:rFonts w:cs="Times New Roman"/>
          <w:rtl/>
        </w:rPr>
        <w:t>عنوان الشكوى: يصف نوع المشكلة أو السبب الرئيسي للشكاية.</w:t>
      </w:r>
    </w:p>
    <w:p w14:paraId="183ACEC2" w14:textId="1C49C216" w:rsidR="00FB356E" w:rsidRDefault="00FB356E" w:rsidP="00876928">
      <w:pPr>
        <w:pStyle w:val="YES"/>
        <w:numPr>
          <w:ilvl w:val="0"/>
          <w:numId w:val="38"/>
        </w:numPr>
        <w:rPr>
          <w:rtl/>
        </w:rPr>
      </w:pPr>
      <w:r>
        <w:rPr>
          <w:rFonts w:cs="Times New Roman"/>
          <w:rtl/>
        </w:rPr>
        <w:t>الوصف المفصل: لتوضيح تفاصيل الواقعة أو التقصير الذي حدث من الجهة المنفذة.</w:t>
      </w:r>
    </w:p>
    <w:p w14:paraId="5210EC74" w14:textId="5EC1D463" w:rsidR="00FB356E" w:rsidRDefault="00FB356E" w:rsidP="00876928">
      <w:pPr>
        <w:pStyle w:val="YES"/>
        <w:numPr>
          <w:ilvl w:val="0"/>
          <w:numId w:val="38"/>
        </w:numPr>
        <w:rPr>
          <w:rtl/>
        </w:rPr>
      </w:pPr>
      <w:r>
        <w:rPr>
          <w:rFonts w:cs="Times New Roman"/>
          <w:rtl/>
        </w:rPr>
        <w:t>اختيار الطلب المرتبط بالشكوى: حيث يختار المستخدم أحد الطلبات السابقة التي تم تنفيذها جزئيًا أو كليًا.</w:t>
      </w:r>
    </w:p>
    <w:p w14:paraId="719FAC99" w14:textId="6E4C064A" w:rsidR="007A479D" w:rsidRDefault="00FB356E" w:rsidP="00FB356E">
      <w:pPr>
        <w:pStyle w:val="YES"/>
        <w:rPr>
          <w:noProof/>
          <w:rtl/>
          <w:lang w:val="ar-SY"/>
        </w:rPr>
      </w:pPr>
      <w:r>
        <w:rPr>
          <w:rFonts w:cs="Times New Roman"/>
          <w:rtl/>
        </w:rPr>
        <w:lastRenderedPageBreak/>
        <w:t>بعد إرسال الشكوى، يتم تخزينها في النظام وتوجيهها مباشرة إلى مدير المؤسسة المعنية، مع إمكانية متابعتها لاحقًا من قبل المواطن. هذه الواجهة تُعزز من الشفافية والمساءلة، وتُتيح للإدارة تقييم أداء الموظفين ومعالجة القصور في الخدمة.</w:t>
      </w:r>
    </w:p>
    <w:p w14:paraId="1C826735" w14:textId="77777777" w:rsidR="00A14D21" w:rsidRDefault="00F15EF3" w:rsidP="00A14D21">
      <w:pPr>
        <w:pStyle w:val="YES"/>
        <w:keepNext/>
      </w:pPr>
      <w:r>
        <w:rPr>
          <w:noProof/>
          <w:rtl/>
          <w:lang w:val="ar-SY"/>
        </w:rPr>
        <w:drawing>
          <wp:inline distT="0" distB="0" distL="0" distR="0" wp14:anchorId="227FD8B6" wp14:editId="290A5FD4">
            <wp:extent cx="5943600" cy="2819400"/>
            <wp:effectExtent l="19050" t="19050" r="19050" b="19050"/>
            <wp:docPr id="1733936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6341" name="Picture 1733936341"/>
                    <pic:cNvPicPr/>
                  </pic:nvPicPr>
                  <pic:blipFill rotWithShape="1">
                    <a:blip r:embed="rId30" cstate="print">
                      <a:extLst>
                        <a:ext uri="{28A0092B-C50C-407E-A947-70E740481C1C}">
                          <a14:useLocalDpi xmlns:a14="http://schemas.microsoft.com/office/drawing/2010/main" val="0"/>
                        </a:ext>
                      </a:extLst>
                    </a:blip>
                    <a:srcRect b="15669"/>
                    <a:stretch>
                      <a:fillRect/>
                    </a:stretch>
                  </pic:blipFill>
                  <pic:spPr bwMode="auto">
                    <a:xfrm>
                      <a:off x="0" y="0"/>
                      <a:ext cx="5943600" cy="28194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3D78F7" w14:textId="6BB7EBC6" w:rsidR="00F15EF3" w:rsidRDefault="006B3538" w:rsidP="00A14D21">
      <w:pPr>
        <w:pStyle w:val="Caption"/>
        <w:rPr>
          <w:rtl/>
        </w:rPr>
      </w:pPr>
      <w:ins w:id="408" w:author="Khair Horani" w:date="2025-07-16T17:33:00Z" w16du:dateUtc="2025-07-16T14:33:00Z">
        <w:r>
          <w:rPr>
            <w:rFonts w:hint="cs"/>
            <w:rtl/>
          </w:rPr>
          <w:t>الشكل 4-1</w:t>
        </w:r>
      </w:ins>
      <w:ins w:id="409" w:author="Khair Horani" w:date="2025-07-16T17:34:00Z" w16du:dateUtc="2025-07-16T14:34:00Z">
        <w:r>
          <w:rPr>
            <w:rFonts w:hint="cs"/>
            <w:rtl/>
          </w:rPr>
          <w:t>1</w:t>
        </w:r>
      </w:ins>
      <w:ins w:id="410" w:author="Khair Horani" w:date="2025-07-16T17:33:00Z" w16du:dateUtc="2025-07-16T14:33:00Z">
        <w:r>
          <w:rPr>
            <w:rFonts w:hint="cs"/>
            <w:rtl/>
          </w:rPr>
          <w:t xml:space="preserve">: </w:t>
        </w:r>
      </w:ins>
      <w:r w:rsidR="00382F7C">
        <w:rPr>
          <w:rFonts w:hint="cs"/>
          <w:rtl/>
        </w:rPr>
        <w:t>واجهة التقديم على شكوى</w:t>
      </w:r>
      <w:del w:id="411" w:author="Khair Horani" w:date="2025-07-16T17:33:00Z" w16du:dateUtc="2025-07-16T14:33:00Z">
        <w:r w:rsidR="00382F7C" w:rsidDel="006B3538">
          <w:rPr>
            <w:rFonts w:hint="cs"/>
            <w:rtl/>
          </w:rPr>
          <w:delText xml:space="preserve"> </w:delText>
        </w:r>
        <w:r w:rsidR="00A14D21" w:rsidDel="006B3538">
          <w:rPr>
            <w:rtl/>
          </w:rPr>
          <w:delText xml:space="preserve">الشكل </w:delText>
        </w:r>
        <w:r w:rsidR="00A14D21" w:rsidDel="006B3538">
          <w:rPr>
            <w:rFonts w:hint="cs"/>
            <w:rtl/>
          </w:rPr>
          <w:delText>4-11</w:delText>
        </w:r>
      </w:del>
    </w:p>
    <w:p w14:paraId="57E09898" w14:textId="77777777" w:rsidR="00911E2A" w:rsidRDefault="00911E2A" w:rsidP="00F15EF3">
      <w:pPr>
        <w:pStyle w:val="YES"/>
        <w:rPr>
          <w:rtl/>
        </w:rPr>
      </w:pPr>
    </w:p>
    <w:p w14:paraId="774AF391" w14:textId="77777777" w:rsidR="00911E2A" w:rsidRDefault="00911E2A" w:rsidP="00F15EF3">
      <w:pPr>
        <w:pStyle w:val="YES"/>
        <w:rPr>
          <w:rtl/>
        </w:rPr>
      </w:pPr>
    </w:p>
    <w:p w14:paraId="48C76BF9" w14:textId="77777777" w:rsidR="00911E2A" w:rsidRDefault="00911E2A" w:rsidP="00F15EF3">
      <w:pPr>
        <w:pStyle w:val="YES"/>
      </w:pPr>
    </w:p>
    <w:p w14:paraId="02EA0741" w14:textId="26EE836E" w:rsidR="00B92291" w:rsidRDefault="00AD2707" w:rsidP="00BC35A4">
      <w:pPr>
        <w:pStyle w:val="H2"/>
        <w:rPr>
          <w:rtl/>
        </w:rPr>
      </w:pPr>
      <w:bookmarkStart w:id="412" w:name="_Toc203158153"/>
      <w:r>
        <w:rPr>
          <w:rFonts w:hint="cs"/>
          <w:rtl/>
        </w:rPr>
        <w:t xml:space="preserve">4-2 </w:t>
      </w:r>
      <w:r w:rsidR="00C34250">
        <w:rPr>
          <w:rFonts w:hint="cs"/>
          <w:rtl/>
        </w:rPr>
        <w:t xml:space="preserve">تصميم واجهات استخدام </w:t>
      </w:r>
      <w:r>
        <w:rPr>
          <w:rFonts w:hint="cs"/>
          <w:rtl/>
        </w:rPr>
        <w:t>المدير</w:t>
      </w:r>
      <w:bookmarkEnd w:id="412"/>
    </w:p>
    <w:p w14:paraId="65BDC6D1" w14:textId="76D765BD" w:rsidR="00AD2707" w:rsidRPr="00930846" w:rsidRDefault="00930846" w:rsidP="0008014B">
      <w:pPr>
        <w:pStyle w:val="YES"/>
        <w:numPr>
          <w:ilvl w:val="0"/>
          <w:numId w:val="35"/>
        </w:numPr>
      </w:pPr>
      <w:r>
        <w:rPr>
          <w:rFonts w:hint="cs"/>
          <w:b/>
          <w:bCs/>
          <w:rtl/>
        </w:rPr>
        <w:t>واجهة الصفحة الرئيسية للمدير</w:t>
      </w:r>
      <w:del w:id="413" w:author="Khair Horani" w:date="2025-07-15T14:28:00Z" w16du:dateUtc="2025-07-15T11:28:00Z">
        <w:r w:rsidDel="00214EE8">
          <w:rPr>
            <w:rFonts w:hint="cs"/>
            <w:b/>
            <w:bCs/>
            <w:rtl/>
          </w:rPr>
          <w:delText>:</w:delText>
        </w:r>
      </w:del>
    </w:p>
    <w:p w14:paraId="04555CA5" w14:textId="15D7BB5B" w:rsidR="005F61CC" w:rsidRDefault="005F61CC" w:rsidP="005F61CC">
      <w:pPr>
        <w:pStyle w:val="YES"/>
        <w:rPr>
          <w:rtl/>
        </w:rPr>
      </w:pPr>
      <w:r>
        <w:rPr>
          <w:rFonts w:cs="Times New Roman"/>
          <w:rtl/>
        </w:rPr>
        <w:t>تُقدم هذه الصفحة لوحة تحكم متكاملة تُعرض فيها إحصائيات شاملة حول أداء المؤسسة، مثل:</w:t>
      </w:r>
    </w:p>
    <w:p w14:paraId="1547D5E2" w14:textId="63AFB278" w:rsidR="005F61CC" w:rsidRDefault="005F61CC" w:rsidP="00E5256E">
      <w:pPr>
        <w:pStyle w:val="YES"/>
        <w:numPr>
          <w:ilvl w:val="0"/>
          <w:numId w:val="39"/>
        </w:numPr>
        <w:rPr>
          <w:rtl/>
        </w:rPr>
      </w:pPr>
      <w:r>
        <w:rPr>
          <w:rFonts w:cs="Times New Roman"/>
          <w:rtl/>
        </w:rPr>
        <w:t xml:space="preserve">عدد الطلبات الكلي </w:t>
      </w:r>
      <w:r w:rsidR="00E5256E">
        <w:rPr>
          <w:rFonts w:cs="Times New Roman" w:hint="cs"/>
          <w:rtl/>
        </w:rPr>
        <w:t>و</w:t>
      </w:r>
      <w:r>
        <w:rPr>
          <w:rFonts w:cs="Times New Roman"/>
          <w:rtl/>
        </w:rPr>
        <w:t>خلال فترة معينة.</w:t>
      </w:r>
    </w:p>
    <w:p w14:paraId="0EADB8C2" w14:textId="1010EB75" w:rsidR="005F61CC" w:rsidRDefault="005F61CC" w:rsidP="00E5256E">
      <w:pPr>
        <w:pStyle w:val="YES"/>
        <w:numPr>
          <w:ilvl w:val="0"/>
          <w:numId w:val="39"/>
        </w:numPr>
        <w:rPr>
          <w:rtl/>
        </w:rPr>
      </w:pPr>
      <w:r>
        <w:rPr>
          <w:rFonts w:cs="Times New Roman"/>
          <w:rtl/>
        </w:rPr>
        <w:t>نسبة الطلبات المنجزة مقابل قيد الانتظار.</w:t>
      </w:r>
    </w:p>
    <w:p w14:paraId="3C9CE285" w14:textId="6EA4ECD8" w:rsidR="005F61CC" w:rsidRDefault="005F61CC" w:rsidP="00E5256E">
      <w:pPr>
        <w:pStyle w:val="YES"/>
        <w:numPr>
          <w:ilvl w:val="0"/>
          <w:numId w:val="39"/>
        </w:numPr>
        <w:rPr>
          <w:rtl/>
        </w:rPr>
      </w:pPr>
      <w:r>
        <w:rPr>
          <w:rFonts w:cs="Times New Roman"/>
          <w:rtl/>
        </w:rPr>
        <w:t>متوسط وقت المعالجة.</w:t>
      </w:r>
    </w:p>
    <w:p w14:paraId="7EB697D3" w14:textId="77777777" w:rsidR="007E77BA" w:rsidRDefault="005F61CC" w:rsidP="007E77BA">
      <w:pPr>
        <w:pStyle w:val="YES"/>
        <w:numPr>
          <w:ilvl w:val="0"/>
          <w:numId w:val="39"/>
        </w:numPr>
      </w:pPr>
      <w:r>
        <w:rPr>
          <w:rFonts w:cs="Times New Roman"/>
          <w:rtl/>
        </w:rPr>
        <w:t>متوسط تقييم المواطنين.</w:t>
      </w:r>
    </w:p>
    <w:p w14:paraId="05321D4F" w14:textId="5E36913A" w:rsidR="00A14D21" w:rsidRDefault="005F61CC" w:rsidP="00A14D21">
      <w:pPr>
        <w:pStyle w:val="YES"/>
        <w:keepNext/>
        <w:ind w:left="360"/>
      </w:pPr>
      <w:r w:rsidRPr="007E77BA">
        <w:rPr>
          <w:rFonts w:cs="Times New Roman"/>
          <w:rtl/>
        </w:rPr>
        <w:lastRenderedPageBreak/>
        <w:t>تُعرض هذه البيانات باستخدام مخططات بيانية جذابة (مثل المخططات الدائرية والخطية)، مما يُسهّل على المدير فهم الأداء العام للمؤسسة واتخاذ قرارات مبنية على البيانات</w:t>
      </w:r>
      <w:ins w:id="414" w:author="Khair Horani" w:date="2025-07-15T15:06:00Z" w16du:dateUtc="2025-07-15T12:06:00Z">
        <w:r w:rsidR="00594AAA">
          <w:rPr>
            <w:rFonts w:cs="Times New Roman" w:hint="cs"/>
            <w:vertAlign w:val="subscript"/>
            <w:rtl/>
          </w:rPr>
          <w:t>[6][7]</w:t>
        </w:r>
      </w:ins>
      <w:r w:rsidRPr="007E77BA">
        <w:rPr>
          <w:rFonts w:cs="Times New Roman"/>
          <w:rtl/>
        </w:rPr>
        <w:t>.</w:t>
      </w:r>
      <w:r w:rsidR="009E0C07">
        <w:rPr>
          <w:noProof/>
        </w:rPr>
        <w:drawing>
          <wp:inline distT="0" distB="0" distL="0" distR="0" wp14:anchorId="1674CEC5" wp14:editId="3A538B31">
            <wp:extent cx="5924550" cy="3333750"/>
            <wp:effectExtent l="19050" t="19050" r="19050" b="19050"/>
            <wp:docPr id="12414713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w="6350">
                      <a:solidFill>
                        <a:schemeClr val="tx1"/>
                      </a:solidFill>
                    </a:ln>
                  </pic:spPr>
                </pic:pic>
              </a:graphicData>
            </a:graphic>
          </wp:inline>
        </w:drawing>
      </w:r>
    </w:p>
    <w:p w14:paraId="4EA2F87C" w14:textId="56C68C88" w:rsidR="00A14D21" w:rsidRPr="00A14D21" w:rsidRDefault="006B3538" w:rsidP="00A14D21">
      <w:pPr>
        <w:pStyle w:val="Caption"/>
        <w:rPr>
          <w:rtl/>
        </w:rPr>
      </w:pPr>
      <w:ins w:id="415" w:author="Khair Horani" w:date="2025-07-16T17:34:00Z" w16du:dateUtc="2025-07-16T14:34:00Z">
        <w:r>
          <w:rPr>
            <w:rFonts w:hint="cs"/>
            <w:rtl/>
          </w:rPr>
          <w:t xml:space="preserve">الشكل 4-12: </w:t>
        </w:r>
      </w:ins>
      <w:r w:rsidR="00382F7C">
        <w:rPr>
          <w:rFonts w:hint="cs"/>
          <w:rtl/>
        </w:rPr>
        <w:t>واجهة الإحصائيات</w:t>
      </w:r>
      <w:del w:id="416" w:author="Khair Horani" w:date="2025-07-16T17:34:00Z" w16du:dateUtc="2025-07-16T14:34:00Z">
        <w:r w:rsidR="00382F7C" w:rsidDel="006B3538">
          <w:rPr>
            <w:rFonts w:hint="cs"/>
            <w:rtl/>
          </w:rPr>
          <w:delText xml:space="preserve"> </w:delText>
        </w:r>
        <w:r w:rsidR="00A14D21" w:rsidDel="006B3538">
          <w:rPr>
            <w:rtl/>
          </w:rPr>
          <w:delText xml:space="preserve">الشكل </w:delText>
        </w:r>
        <w:r w:rsidR="00A14D21" w:rsidDel="006B3538">
          <w:rPr>
            <w:rFonts w:hint="cs"/>
            <w:rtl/>
          </w:rPr>
          <w:delText>4-12</w:delText>
        </w:r>
      </w:del>
    </w:p>
    <w:p w14:paraId="23029011" w14:textId="77777777" w:rsidR="00911E2A" w:rsidRDefault="00911E2A" w:rsidP="007E77BA">
      <w:pPr>
        <w:pStyle w:val="YES"/>
        <w:ind w:left="360"/>
        <w:rPr>
          <w:rFonts w:cs="Times New Roman"/>
          <w:rtl/>
        </w:rPr>
      </w:pPr>
    </w:p>
    <w:p w14:paraId="073F8A1B" w14:textId="77777777" w:rsidR="00911E2A" w:rsidRDefault="00911E2A" w:rsidP="007E77BA">
      <w:pPr>
        <w:pStyle w:val="YES"/>
        <w:ind w:left="360"/>
        <w:rPr>
          <w:rFonts w:cs="Times New Roman"/>
          <w:rtl/>
        </w:rPr>
      </w:pPr>
    </w:p>
    <w:p w14:paraId="7E7D05F8" w14:textId="77777777" w:rsidR="00911E2A" w:rsidRDefault="00911E2A" w:rsidP="007E77BA">
      <w:pPr>
        <w:pStyle w:val="YES"/>
        <w:ind w:left="360"/>
        <w:rPr>
          <w:rtl/>
        </w:rPr>
      </w:pPr>
    </w:p>
    <w:p w14:paraId="719E38A4" w14:textId="5F880446" w:rsidR="00930846" w:rsidRPr="000222DC" w:rsidRDefault="000222DC" w:rsidP="0008014B">
      <w:pPr>
        <w:pStyle w:val="YES"/>
        <w:numPr>
          <w:ilvl w:val="0"/>
          <w:numId w:val="35"/>
        </w:numPr>
      </w:pPr>
      <w:r>
        <w:rPr>
          <w:rFonts w:hint="cs"/>
          <w:b/>
          <w:bCs/>
          <w:rtl/>
        </w:rPr>
        <w:t xml:space="preserve">صفحة </w:t>
      </w:r>
      <w:r w:rsidR="009E22A9">
        <w:rPr>
          <w:rFonts w:hint="cs"/>
          <w:b/>
          <w:bCs/>
          <w:rtl/>
        </w:rPr>
        <w:t xml:space="preserve">إدارة </w:t>
      </w:r>
      <w:r>
        <w:rPr>
          <w:rFonts w:hint="cs"/>
          <w:b/>
          <w:bCs/>
          <w:rtl/>
        </w:rPr>
        <w:t>الطلبات في المؤسسة</w:t>
      </w:r>
      <w:del w:id="417" w:author="Khair Horani" w:date="2025-07-15T14:28:00Z" w16du:dateUtc="2025-07-15T11:28:00Z">
        <w:r w:rsidDel="00214EE8">
          <w:rPr>
            <w:rFonts w:hint="cs"/>
            <w:b/>
            <w:bCs/>
            <w:rtl/>
          </w:rPr>
          <w:delText>:</w:delText>
        </w:r>
      </w:del>
    </w:p>
    <w:p w14:paraId="4B578220" w14:textId="466800C4" w:rsidR="009E22A9" w:rsidRDefault="009E22A9" w:rsidP="009E22A9">
      <w:pPr>
        <w:pStyle w:val="YES"/>
        <w:rPr>
          <w:rtl/>
        </w:rPr>
      </w:pPr>
      <w:r>
        <w:rPr>
          <w:rFonts w:cs="Times New Roman"/>
          <w:rtl/>
        </w:rPr>
        <w:t>تعرض هذه الصفحة جميع الطلبات الواردة للمؤسسة، سواء كانت جديدة، قيد المعالجة، أو مكتملة. يمكن للمدير تصفح الطلبات باستخدام أدوات البحث والفلترة حسب التاريخ، حالته، أو المنطقة الجغرافية.</w:t>
      </w:r>
    </w:p>
    <w:p w14:paraId="2005EA49" w14:textId="4D1852EC" w:rsidR="009E22A9" w:rsidRDefault="009E22A9" w:rsidP="009E22A9">
      <w:pPr>
        <w:pStyle w:val="YES"/>
        <w:rPr>
          <w:rtl/>
        </w:rPr>
      </w:pPr>
      <w:r>
        <w:rPr>
          <w:rFonts w:cs="Times New Roman"/>
          <w:rtl/>
        </w:rPr>
        <w:t>الوظيفة الأساسية في هذه الصفحة هي تعيين موظف مناسب لكل طلب، أو تغيير الموظف الحالي</w:t>
      </w:r>
      <w:r w:rsidR="007F746D">
        <w:rPr>
          <w:rFonts w:cs="Times New Roman" w:hint="cs"/>
          <w:rtl/>
        </w:rPr>
        <w:t xml:space="preserve">. </w:t>
      </w:r>
      <w:r>
        <w:rPr>
          <w:rFonts w:cs="Times New Roman"/>
          <w:rtl/>
        </w:rPr>
        <w:t>هذه الواجهة تسهّل عملية توزيع المهام، وتضمن أن كل طلب يُعالج من قبل موظف مناسب وفقًا لتخصصه وموقعه.</w:t>
      </w:r>
    </w:p>
    <w:p w14:paraId="05A0C22F" w14:textId="77777777" w:rsidR="00A14D21" w:rsidRDefault="009E0C07" w:rsidP="00A14D21">
      <w:pPr>
        <w:pStyle w:val="YES"/>
        <w:keepNext/>
      </w:pPr>
      <w:r>
        <w:rPr>
          <w:noProof/>
        </w:rPr>
        <w:lastRenderedPageBreak/>
        <w:drawing>
          <wp:inline distT="0" distB="0" distL="0" distR="0" wp14:anchorId="400B343E" wp14:editId="1B4ED22F">
            <wp:extent cx="5924550" cy="2444750"/>
            <wp:effectExtent l="19050" t="19050" r="19050" b="12700"/>
            <wp:docPr id="1098880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6667"/>
                    <a:stretch>
                      <a:fillRect/>
                    </a:stretch>
                  </pic:blipFill>
                  <pic:spPr bwMode="auto">
                    <a:xfrm>
                      <a:off x="0" y="0"/>
                      <a:ext cx="5924550" cy="24447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6C0A074" w14:textId="7BEF6383" w:rsidR="009E0C07" w:rsidRDefault="006B3538" w:rsidP="00A14D21">
      <w:pPr>
        <w:pStyle w:val="Caption"/>
        <w:rPr>
          <w:rtl/>
        </w:rPr>
      </w:pPr>
      <w:ins w:id="418" w:author="Khair Horani" w:date="2025-07-16T17:34:00Z" w16du:dateUtc="2025-07-16T14:34:00Z">
        <w:r>
          <w:rPr>
            <w:rFonts w:hint="cs"/>
            <w:rtl/>
          </w:rPr>
          <w:t xml:space="preserve">الشكل 4-13: </w:t>
        </w:r>
      </w:ins>
      <w:r w:rsidR="00382F7C">
        <w:rPr>
          <w:rFonts w:hint="cs"/>
          <w:rtl/>
        </w:rPr>
        <w:t>واجهة إدارة الطلبات للمدير</w:t>
      </w:r>
      <w:del w:id="419" w:author="Khair Horani" w:date="2025-07-16T17:34:00Z" w16du:dateUtc="2025-07-16T14:34:00Z">
        <w:r w:rsidR="00382F7C" w:rsidDel="006B3538">
          <w:rPr>
            <w:rFonts w:hint="cs"/>
            <w:rtl/>
          </w:rPr>
          <w:delText xml:space="preserve"> </w:delText>
        </w:r>
        <w:r w:rsidR="00A14D21" w:rsidDel="006B3538">
          <w:rPr>
            <w:rtl/>
          </w:rPr>
          <w:delText xml:space="preserve">الشكل </w:delText>
        </w:r>
        <w:r w:rsidR="00A14D21" w:rsidDel="006B3538">
          <w:rPr>
            <w:rFonts w:hint="cs"/>
            <w:rtl/>
          </w:rPr>
          <w:delText>4-13</w:delText>
        </w:r>
      </w:del>
    </w:p>
    <w:p w14:paraId="46A3C191" w14:textId="77777777" w:rsidR="00911E2A" w:rsidRDefault="00911E2A" w:rsidP="000222DC">
      <w:pPr>
        <w:pStyle w:val="YES"/>
        <w:rPr>
          <w:rtl/>
        </w:rPr>
      </w:pPr>
    </w:p>
    <w:p w14:paraId="652DE766" w14:textId="77777777" w:rsidR="00911E2A" w:rsidRDefault="00911E2A" w:rsidP="000222DC">
      <w:pPr>
        <w:pStyle w:val="YES"/>
        <w:rPr>
          <w:rtl/>
        </w:rPr>
      </w:pPr>
    </w:p>
    <w:p w14:paraId="153A9B9E" w14:textId="2B30092F" w:rsidR="000222DC" w:rsidRPr="005060F0" w:rsidRDefault="000222DC" w:rsidP="0008014B">
      <w:pPr>
        <w:pStyle w:val="YES"/>
        <w:numPr>
          <w:ilvl w:val="0"/>
          <w:numId w:val="35"/>
        </w:numPr>
      </w:pPr>
      <w:r>
        <w:rPr>
          <w:rFonts w:hint="cs"/>
          <w:b/>
          <w:bCs/>
          <w:rtl/>
        </w:rPr>
        <w:t xml:space="preserve">صفحة </w:t>
      </w:r>
      <w:r w:rsidR="009E1474">
        <w:rPr>
          <w:rFonts w:hint="cs"/>
          <w:b/>
          <w:bCs/>
          <w:rtl/>
        </w:rPr>
        <w:t>إدارة موظفي المؤسسة</w:t>
      </w:r>
      <w:del w:id="420" w:author="Khair Horani" w:date="2025-07-15T14:28:00Z" w16du:dateUtc="2025-07-15T11:28:00Z">
        <w:r w:rsidR="009E1474" w:rsidDel="00214EE8">
          <w:rPr>
            <w:rFonts w:hint="cs"/>
            <w:b/>
            <w:bCs/>
            <w:rtl/>
          </w:rPr>
          <w:delText>:</w:delText>
        </w:r>
      </w:del>
    </w:p>
    <w:p w14:paraId="37199134" w14:textId="5E6FC9A6" w:rsidR="00F81246" w:rsidRDefault="00F81246" w:rsidP="00F81246">
      <w:pPr>
        <w:pStyle w:val="YES"/>
        <w:rPr>
          <w:rtl/>
        </w:rPr>
      </w:pPr>
      <w:r>
        <w:rPr>
          <w:rFonts w:cs="Times New Roman"/>
          <w:rtl/>
        </w:rPr>
        <w:t>في هذه الصفحة، يمكن للمدير عرض جميع موظفي المؤسسة، سواء كانوا موظفين عاديين أو مدراء فرعيين. تحتوي الواجهة على:</w:t>
      </w:r>
    </w:p>
    <w:p w14:paraId="5553D6C4" w14:textId="608C8314" w:rsidR="00F81246" w:rsidRDefault="00F81246" w:rsidP="00F81246">
      <w:pPr>
        <w:pStyle w:val="YES"/>
        <w:numPr>
          <w:ilvl w:val="0"/>
          <w:numId w:val="40"/>
        </w:numPr>
        <w:rPr>
          <w:rtl/>
        </w:rPr>
      </w:pPr>
      <w:r>
        <w:rPr>
          <w:rFonts w:cs="Times New Roman"/>
          <w:rtl/>
        </w:rPr>
        <w:t>قائمة مفصلة بأسماء الموظفين، مناصبهم، و</w:t>
      </w:r>
      <w:r>
        <w:rPr>
          <w:rFonts w:cs="Times New Roman" w:hint="cs"/>
          <w:rtl/>
        </w:rPr>
        <w:t>معلومات اخرى</w:t>
      </w:r>
      <w:r>
        <w:rPr>
          <w:rFonts w:cs="Times New Roman"/>
          <w:rtl/>
        </w:rPr>
        <w:t>.</w:t>
      </w:r>
    </w:p>
    <w:p w14:paraId="4E8651D2" w14:textId="3A064708" w:rsidR="00F81246" w:rsidRDefault="00F81246" w:rsidP="00F81246">
      <w:pPr>
        <w:pStyle w:val="YES"/>
        <w:numPr>
          <w:ilvl w:val="0"/>
          <w:numId w:val="40"/>
        </w:numPr>
        <w:rPr>
          <w:rtl/>
        </w:rPr>
      </w:pPr>
      <w:r>
        <w:rPr>
          <w:rFonts w:cs="Times New Roman"/>
          <w:rtl/>
        </w:rPr>
        <w:t>أدوات بحث وفلترة حسب الاسم أو الدور.</w:t>
      </w:r>
    </w:p>
    <w:p w14:paraId="4CE53A51" w14:textId="043E3FE4" w:rsidR="00F81246" w:rsidRDefault="00F81246" w:rsidP="00F81246">
      <w:pPr>
        <w:pStyle w:val="YES"/>
        <w:rPr>
          <w:rtl/>
        </w:rPr>
      </w:pPr>
      <w:r>
        <w:rPr>
          <w:rFonts w:cs="Times New Roman"/>
          <w:rtl/>
        </w:rPr>
        <w:t>أزرار لإجراء إجراءات إدارية مثل: حذف موظف، ترقية إلى مدير</w:t>
      </w:r>
      <w:r w:rsidR="00E47ADC">
        <w:rPr>
          <w:rFonts w:cs="Times New Roman" w:hint="cs"/>
          <w:rtl/>
        </w:rPr>
        <w:t xml:space="preserve"> أو إضافة موظف جديد</w:t>
      </w:r>
    </w:p>
    <w:p w14:paraId="778A569F" w14:textId="10FB1B68" w:rsidR="00F81246" w:rsidRPr="00CC7E92" w:rsidRDefault="00F81246" w:rsidP="00F81246">
      <w:pPr>
        <w:pStyle w:val="YES"/>
        <w:rPr>
          <w:rtl/>
        </w:rPr>
      </w:pPr>
      <w:r>
        <w:rPr>
          <w:rFonts w:cs="Times New Roman"/>
          <w:rtl/>
        </w:rPr>
        <w:t>تُسهّل هذه الصفحة الإشراف على الكادر الوظيفي للمؤسسة، وضمان توزيع المسؤوليات بشكل عادل وفعّال.</w:t>
      </w:r>
    </w:p>
    <w:p w14:paraId="49F48561" w14:textId="77777777" w:rsidR="00A14D21" w:rsidRDefault="007A479D" w:rsidP="00A14D21">
      <w:pPr>
        <w:pStyle w:val="YES"/>
        <w:keepNext/>
      </w:pPr>
      <w:r>
        <w:rPr>
          <w:noProof/>
          <w:rtl/>
          <w:lang w:val="ar-SY"/>
        </w:rPr>
        <w:lastRenderedPageBreak/>
        <w:drawing>
          <wp:inline distT="0" distB="0" distL="0" distR="0" wp14:anchorId="2577205A" wp14:editId="2069F0FD">
            <wp:extent cx="5943600" cy="2076450"/>
            <wp:effectExtent l="19050" t="19050" r="19050" b="19050"/>
            <wp:docPr id="86595884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58842" name="Picture 14"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b="37892"/>
                    <a:stretch>
                      <a:fillRect/>
                    </a:stretch>
                  </pic:blipFill>
                  <pic:spPr bwMode="auto">
                    <a:xfrm>
                      <a:off x="0" y="0"/>
                      <a:ext cx="5943600" cy="20764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DBEF45A" w14:textId="5E1D87BE" w:rsidR="007A479D" w:rsidRDefault="006B3538" w:rsidP="00A14D21">
      <w:pPr>
        <w:pStyle w:val="Caption"/>
        <w:rPr>
          <w:rtl/>
        </w:rPr>
      </w:pPr>
      <w:ins w:id="421" w:author="Khair Horani" w:date="2025-07-16T17:34:00Z" w16du:dateUtc="2025-07-16T14:34:00Z">
        <w:r>
          <w:rPr>
            <w:rFonts w:hint="cs"/>
            <w:rtl/>
          </w:rPr>
          <w:t xml:space="preserve">الشكل 4-14: </w:t>
        </w:r>
      </w:ins>
      <w:r w:rsidR="00382F7C">
        <w:rPr>
          <w:rFonts w:hint="cs"/>
          <w:rtl/>
        </w:rPr>
        <w:t>واجهة إدارة الموظفين</w:t>
      </w:r>
      <w:del w:id="422" w:author="Khair Horani" w:date="2025-07-16T17:34:00Z" w16du:dateUtc="2025-07-16T14:34:00Z">
        <w:r w:rsidR="00382F7C" w:rsidDel="006B3538">
          <w:rPr>
            <w:rFonts w:hint="cs"/>
            <w:rtl/>
          </w:rPr>
          <w:delText xml:space="preserve"> </w:delText>
        </w:r>
        <w:r w:rsidR="00A14D21" w:rsidDel="006B3538">
          <w:rPr>
            <w:rtl/>
          </w:rPr>
          <w:delText xml:space="preserve">الشكل </w:delText>
        </w:r>
        <w:r w:rsidR="00A14D21" w:rsidDel="006B3538">
          <w:rPr>
            <w:rFonts w:hint="cs"/>
            <w:rtl/>
          </w:rPr>
          <w:delText>4-14</w:delText>
        </w:r>
      </w:del>
    </w:p>
    <w:p w14:paraId="70230BA5" w14:textId="270AA324" w:rsidR="005060F0" w:rsidRPr="005060F0" w:rsidRDefault="005060F0" w:rsidP="0008014B">
      <w:pPr>
        <w:pStyle w:val="YES"/>
        <w:numPr>
          <w:ilvl w:val="0"/>
          <w:numId w:val="35"/>
        </w:numPr>
      </w:pPr>
      <w:r>
        <w:rPr>
          <w:rFonts w:hint="cs"/>
          <w:b/>
          <w:bCs/>
          <w:rtl/>
        </w:rPr>
        <w:t>صفحة إضافة موظف في المؤسسة</w:t>
      </w:r>
      <w:del w:id="423" w:author="Khair Horani" w:date="2025-07-15T14:28:00Z" w16du:dateUtc="2025-07-15T11:28:00Z">
        <w:r w:rsidDel="00214EE8">
          <w:rPr>
            <w:rFonts w:hint="cs"/>
            <w:b/>
            <w:bCs/>
            <w:rtl/>
          </w:rPr>
          <w:delText>:</w:delText>
        </w:r>
      </w:del>
    </w:p>
    <w:p w14:paraId="411D9139" w14:textId="5B4CB96B" w:rsidR="00424A16" w:rsidRDefault="00424A16" w:rsidP="00A94E9F">
      <w:pPr>
        <w:pStyle w:val="YES"/>
        <w:rPr>
          <w:rtl/>
        </w:rPr>
      </w:pPr>
      <w:r>
        <w:rPr>
          <w:rFonts w:cs="Times New Roman"/>
          <w:rtl/>
        </w:rPr>
        <w:t>تُستخدم هذه الصفحة لإنشاء حساب جديد لموظف في المؤسسة. تحتوي على نموذج إدخال يتم فيه تعبئة معلومات الموظف الأساسية مثل</w:t>
      </w:r>
      <w:r w:rsidR="00A94E9F">
        <w:rPr>
          <w:rFonts w:cs="Times New Roman" w:hint="cs"/>
          <w:rtl/>
        </w:rPr>
        <w:t xml:space="preserve"> (</w:t>
      </w:r>
      <w:r>
        <w:rPr>
          <w:rFonts w:cs="Times New Roman"/>
          <w:rtl/>
        </w:rPr>
        <w:t xml:space="preserve">الاسم </w:t>
      </w:r>
      <w:r w:rsidR="00A94E9F">
        <w:rPr>
          <w:rFonts w:cs="Times New Roman" w:hint="cs"/>
          <w:rtl/>
        </w:rPr>
        <w:t>الكامل</w:t>
      </w:r>
      <w:r w:rsidR="00A94E9F">
        <w:rPr>
          <w:rFonts w:hint="cs"/>
          <w:rtl/>
        </w:rPr>
        <w:t xml:space="preserve">، </w:t>
      </w:r>
      <w:r>
        <w:rPr>
          <w:rFonts w:cs="Times New Roman"/>
          <w:rtl/>
        </w:rPr>
        <w:t xml:space="preserve">البريد </w:t>
      </w:r>
      <w:r w:rsidR="00A94E9F">
        <w:rPr>
          <w:rFonts w:cs="Times New Roman" w:hint="cs"/>
          <w:rtl/>
        </w:rPr>
        <w:t>الإلكتروني</w:t>
      </w:r>
      <w:r w:rsidR="00A94E9F">
        <w:rPr>
          <w:rFonts w:hint="cs"/>
          <w:rtl/>
        </w:rPr>
        <w:t xml:space="preserve">، </w:t>
      </w:r>
      <w:r>
        <w:rPr>
          <w:rFonts w:cs="Times New Roman"/>
          <w:rtl/>
        </w:rPr>
        <w:t xml:space="preserve">رقم </w:t>
      </w:r>
      <w:r w:rsidR="00A94E9F">
        <w:rPr>
          <w:rFonts w:cs="Times New Roman" w:hint="cs"/>
          <w:rtl/>
        </w:rPr>
        <w:t>الهاتف</w:t>
      </w:r>
      <w:r w:rsidR="00A94E9F">
        <w:rPr>
          <w:rFonts w:hint="cs"/>
          <w:rtl/>
        </w:rPr>
        <w:t xml:space="preserve">، </w:t>
      </w:r>
      <w:r>
        <w:rPr>
          <w:rFonts w:cs="Times New Roman"/>
          <w:rtl/>
        </w:rPr>
        <w:t>كلمة المرور</w:t>
      </w:r>
      <w:r w:rsidR="00A94E9F">
        <w:rPr>
          <w:rFonts w:cs="Times New Roman" w:hint="cs"/>
          <w:rtl/>
        </w:rPr>
        <w:t>)</w:t>
      </w:r>
    </w:p>
    <w:p w14:paraId="0E81C881" w14:textId="26591EE3" w:rsidR="00424A16" w:rsidRPr="00CC7E92" w:rsidRDefault="00424A16" w:rsidP="00424A16">
      <w:pPr>
        <w:pStyle w:val="YES"/>
        <w:rPr>
          <w:rtl/>
        </w:rPr>
      </w:pPr>
      <w:r>
        <w:rPr>
          <w:rFonts w:cs="Times New Roman"/>
          <w:rtl/>
        </w:rPr>
        <w:t>بعد تعبئة البيانات، يتم إرسال النموذج ليُضاف الموظف إلى قاعدة بيانات المؤسسة، ويُمنح صلاحيات دخول إلى النظام بناءً على نوعه (موظف أو مدير). تسهّل هذه الصفحة من توسعة الفريق الإداري واستيعاب المزيد من الكوادر بسهولة.</w:t>
      </w:r>
    </w:p>
    <w:p w14:paraId="786418A1" w14:textId="77777777" w:rsidR="00A14D21" w:rsidRDefault="007A479D" w:rsidP="00A14D21">
      <w:pPr>
        <w:pStyle w:val="YES"/>
        <w:keepNext/>
      </w:pPr>
      <w:r>
        <w:rPr>
          <w:rFonts w:hint="cs"/>
          <w:noProof/>
          <w:rtl/>
          <w:lang w:val="ar-SY"/>
        </w:rPr>
        <w:drawing>
          <wp:inline distT="0" distB="0" distL="0" distR="0" wp14:anchorId="2839AFAD" wp14:editId="4A887879">
            <wp:extent cx="5943600" cy="2711450"/>
            <wp:effectExtent l="19050" t="19050" r="19050" b="12700"/>
            <wp:docPr id="164212602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6022" name="Picture 15"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b="18898"/>
                    <a:stretch>
                      <a:fillRect/>
                    </a:stretch>
                  </pic:blipFill>
                  <pic:spPr bwMode="auto">
                    <a:xfrm>
                      <a:off x="0" y="0"/>
                      <a:ext cx="5943600" cy="27114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393A30C" w14:textId="03F28FAF" w:rsidR="005060F0" w:rsidRDefault="006B3538" w:rsidP="00A14D21">
      <w:pPr>
        <w:pStyle w:val="Caption"/>
        <w:rPr>
          <w:rtl/>
        </w:rPr>
      </w:pPr>
      <w:ins w:id="424" w:author="Khair Horani" w:date="2025-07-16T17:34:00Z" w16du:dateUtc="2025-07-16T14:34:00Z">
        <w:r>
          <w:rPr>
            <w:rFonts w:hint="cs"/>
            <w:rtl/>
          </w:rPr>
          <w:t xml:space="preserve">الشكل 4-15: </w:t>
        </w:r>
      </w:ins>
      <w:r w:rsidR="00382F7C">
        <w:rPr>
          <w:rFonts w:hint="cs"/>
          <w:rtl/>
        </w:rPr>
        <w:t>واجهة إضافة موظف</w:t>
      </w:r>
      <w:del w:id="425" w:author="Khair Horani" w:date="2025-07-16T17:34:00Z" w16du:dateUtc="2025-07-16T14:34:00Z">
        <w:r w:rsidR="00382F7C" w:rsidDel="006B3538">
          <w:rPr>
            <w:rFonts w:hint="cs"/>
            <w:rtl/>
          </w:rPr>
          <w:delText xml:space="preserve"> </w:delText>
        </w:r>
        <w:r w:rsidR="00A14D21" w:rsidDel="006B3538">
          <w:rPr>
            <w:rtl/>
          </w:rPr>
          <w:delText xml:space="preserve">الشكل </w:delText>
        </w:r>
        <w:r w:rsidR="00A14D21" w:rsidDel="006B3538">
          <w:rPr>
            <w:rFonts w:hint="cs"/>
            <w:rtl/>
          </w:rPr>
          <w:delText>4-15</w:delText>
        </w:r>
      </w:del>
    </w:p>
    <w:p w14:paraId="2E583EF9" w14:textId="77777777" w:rsidR="00911E2A" w:rsidRDefault="00911E2A" w:rsidP="005060F0">
      <w:pPr>
        <w:pStyle w:val="YES"/>
        <w:rPr>
          <w:rtl/>
        </w:rPr>
      </w:pPr>
    </w:p>
    <w:p w14:paraId="37FE37E8" w14:textId="77777777" w:rsidR="00911E2A" w:rsidRDefault="00911E2A" w:rsidP="005060F0">
      <w:pPr>
        <w:pStyle w:val="YES"/>
        <w:rPr>
          <w:rtl/>
        </w:rPr>
      </w:pPr>
    </w:p>
    <w:p w14:paraId="37E6EFE3" w14:textId="77777777" w:rsidR="00911E2A" w:rsidRDefault="00911E2A" w:rsidP="005060F0">
      <w:pPr>
        <w:pStyle w:val="YES"/>
        <w:rPr>
          <w:rtl/>
        </w:rPr>
      </w:pPr>
    </w:p>
    <w:p w14:paraId="5D1BBF48" w14:textId="0A86D0A1" w:rsidR="00CC7E92" w:rsidRDefault="00605343" w:rsidP="00CC7E92">
      <w:pPr>
        <w:pStyle w:val="H2"/>
        <w:rPr>
          <w:rtl/>
        </w:rPr>
      </w:pPr>
      <w:bookmarkStart w:id="426" w:name="_Toc203158154"/>
      <w:r>
        <w:rPr>
          <w:rFonts w:hint="cs"/>
          <w:rtl/>
        </w:rPr>
        <w:t xml:space="preserve">4-3 </w:t>
      </w:r>
      <w:r w:rsidR="00C42B94">
        <w:rPr>
          <w:rFonts w:hint="cs"/>
          <w:rtl/>
        </w:rPr>
        <w:t>تصميم واجهات استخدام الموظف</w:t>
      </w:r>
      <w:bookmarkEnd w:id="426"/>
    </w:p>
    <w:p w14:paraId="6A96C5D5" w14:textId="5452F009" w:rsidR="00C42B94" w:rsidRPr="003D5AB9" w:rsidRDefault="00C42B94" w:rsidP="0008014B">
      <w:pPr>
        <w:pStyle w:val="YES"/>
        <w:numPr>
          <w:ilvl w:val="0"/>
          <w:numId w:val="36"/>
        </w:numPr>
      </w:pPr>
      <w:r>
        <w:rPr>
          <w:rFonts w:hint="cs"/>
          <w:b/>
          <w:bCs/>
          <w:rtl/>
        </w:rPr>
        <w:t xml:space="preserve">صفحة طلبات </w:t>
      </w:r>
      <w:r w:rsidR="003D5AB9">
        <w:rPr>
          <w:rFonts w:hint="cs"/>
          <w:b/>
          <w:bCs/>
          <w:rtl/>
        </w:rPr>
        <w:t>الموظف</w:t>
      </w:r>
      <w:del w:id="427" w:author="Khair Horani" w:date="2025-07-15T14:28:00Z" w16du:dateUtc="2025-07-15T11:28:00Z">
        <w:r w:rsidR="003D5AB9" w:rsidDel="00214EE8">
          <w:rPr>
            <w:rFonts w:hint="cs"/>
            <w:b/>
            <w:bCs/>
            <w:rtl/>
          </w:rPr>
          <w:delText>:</w:delText>
        </w:r>
      </w:del>
    </w:p>
    <w:p w14:paraId="6E57B10B" w14:textId="77777777" w:rsidR="00384807" w:rsidRDefault="00384807" w:rsidP="00384807">
      <w:pPr>
        <w:pStyle w:val="YES"/>
        <w:rPr>
          <w:rtl/>
        </w:rPr>
      </w:pPr>
      <w:r>
        <w:rPr>
          <w:rFonts w:cs="Times New Roman"/>
          <w:rtl/>
        </w:rPr>
        <w:t>عند دخول الموظف إلى حسابه في المنصة، تظهر له واجهة خاصة تحتوي على جميع الطلبات التي تم تكليفه بها من قبل مدير المؤسسة.</w:t>
      </w:r>
    </w:p>
    <w:p w14:paraId="0A24ADA1" w14:textId="272D21EB" w:rsidR="00384807" w:rsidRDefault="00384807" w:rsidP="00384807">
      <w:pPr>
        <w:pStyle w:val="YES"/>
        <w:rPr>
          <w:rtl/>
        </w:rPr>
      </w:pPr>
      <w:r>
        <w:rPr>
          <w:rFonts w:cs="Times New Roman"/>
          <w:rtl/>
        </w:rPr>
        <w:t>يُعرض كل طلب بمعلوماته الأساسية مثل العنوان، التاريخ، والحالة الحالية، مع إمكانية البحث والفلترة حسب حال</w:t>
      </w:r>
      <w:r w:rsidR="00F4327E">
        <w:rPr>
          <w:rFonts w:cs="Times New Roman" w:hint="cs"/>
          <w:rtl/>
        </w:rPr>
        <w:t>ة الطلب</w:t>
      </w:r>
      <w:r>
        <w:rPr>
          <w:rFonts w:cs="Times New Roman"/>
          <w:rtl/>
        </w:rPr>
        <w:t xml:space="preserve"> أو تاريخ الإرسال، مما يُساعد الموظف على تنظيم أولوياته اليومية بكفاءة.</w:t>
      </w:r>
    </w:p>
    <w:p w14:paraId="321D2041" w14:textId="3C259ECE" w:rsidR="003D5AB9" w:rsidRPr="00605343" w:rsidRDefault="00384807" w:rsidP="00384807">
      <w:pPr>
        <w:pStyle w:val="YES"/>
        <w:rPr>
          <w:rtl/>
        </w:rPr>
      </w:pPr>
      <w:r>
        <w:rPr>
          <w:rFonts w:cs="Times New Roman"/>
          <w:rtl/>
        </w:rPr>
        <w:t>تم تصميم الواجهة لتكون سريعة الاستجابة، وتُظهر فقط الطلبات التي تقع ضمن مسؤوليات الموظف، مما يسهّل تتبّع المهام والالتزام بها.</w:t>
      </w:r>
    </w:p>
    <w:p w14:paraId="6E59B4B6" w14:textId="77777777" w:rsidR="00A14D21" w:rsidRDefault="003D5AB9" w:rsidP="00A14D21">
      <w:pPr>
        <w:pStyle w:val="YES"/>
        <w:keepNext/>
      </w:pPr>
      <w:r>
        <w:rPr>
          <w:noProof/>
          <w:rtl/>
          <w:lang w:val="ar-SY"/>
        </w:rPr>
        <w:drawing>
          <wp:inline distT="0" distB="0" distL="0" distR="0" wp14:anchorId="69148AF4" wp14:editId="171B876B">
            <wp:extent cx="5943600" cy="1676400"/>
            <wp:effectExtent l="19050" t="19050" r="19050" b="19050"/>
            <wp:docPr id="114134170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41700" name="Picture 16"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b="7949"/>
                    <a:stretch>
                      <a:fillRect/>
                    </a:stretch>
                  </pic:blipFill>
                  <pic:spPr bwMode="auto">
                    <a:xfrm>
                      <a:off x="0" y="0"/>
                      <a:ext cx="5943600" cy="16764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D72F54E" w14:textId="1A6A6EC0" w:rsidR="003D5AB9" w:rsidRDefault="006B3538" w:rsidP="00A14D21">
      <w:pPr>
        <w:pStyle w:val="Caption"/>
        <w:rPr>
          <w:rtl/>
        </w:rPr>
      </w:pPr>
      <w:ins w:id="428" w:author="Khair Horani" w:date="2025-07-16T17:35:00Z" w16du:dateUtc="2025-07-16T14:35:00Z">
        <w:r>
          <w:rPr>
            <w:rFonts w:hint="cs"/>
            <w:rtl/>
          </w:rPr>
          <w:t xml:space="preserve">الشكل 4-16: </w:t>
        </w:r>
      </w:ins>
      <w:r w:rsidR="00166335">
        <w:rPr>
          <w:rFonts w:hint="cs"/>
          <w:rtl/>
          <w:lang w:bidi="ar-SY"/>
        </w:rPr>
        <w:t>الواجهة الرئيسية للموظف</w:t>
      </w:r>
      <w:del w:id="429" w:author="Khair Horani" w:date="2025-07-16T17:35:00Z" w16du:dateUtc="2025-07-16T14:35:00Z">
        <w:r w:rsidR="00166335" w:rsidDel="006B3538">
          <w:rPr>
            <w:rFonts w:hint="cs"/>
            <w:rtl/>
            <w:lang w:bidi="ar-SY"/>
          </w:rPr>
          <w:delText xml:space="preserve"> </w:delText>
        </w:r>
        <w:r w:rsidR="00A14D21" w:rsidDel="006B3538">
          <w:rPr>
            <w:rtl/>
          </w:rPr>
          <w:delText xml:space="preserve">الشكل </w:delText>
        </w:r>
        <w:r w:rsidR="00A14D21" w:rsidDel="006B3538">
          <w:rPr>
            <w:rFonts w:hint="cs"/>
            <w:rtl/>
          </w:rPr>
          <w:delText>4-16</w:delText>
        </w:r>
      </w:del>
    </w:p>
    <w:p w14:paraId="3379F28C" w14:textId="77777777" w:rsidR="00085C97" w:rsidRDefault="00085C97" w:rsidP="003D5AB9">
      <w:pPr>
        <w:pStyle w:val="YES"/>
        <w:rPr>
          <w:rtl/>
        </w:rPr>
      </w:pPr>
    </w:p>
    <w:p w14:paraId="7A5BA154" w14:textId="77777777" w:rsidR="00085C97" w:rsidRDefault="00085C97" w:rsidP="003D5AB9">
      <w:pPr>
        <w:pStyle w:val="YES"/>
        <w:rPr>
          <w:rtl/>
        </w:rPr>
      </w:pPr>
    </w:p>
    <w:p w14:paraId="154CF9C4" w14:textId="77777777" w:rsidR="00085C97" w:rsidRDefault="00085C97" w:rsidP="003D5AB9">
      <w:pPr>
        <w:pStyle w:val="YES"/>
        <w:rPr>
          <w:rtl/>
        </w:rPr>
      </w:pPr>
    </w:p>
    <w:p w14:paraId="317EA277" w14:textId="3FFD244F" w:rsidR="003D5AB9" w:rsidRPr="003D5AB9" w:rsidRDefault="003D5AB9" w:rsidP="0008014B">
      <w:pPr>
        <w:pStyle w:val="YES"/>
        <w:numPr>
          <w:ilvl w:val="0"/>
          <w:numId w:val="36"/>
        </w:numPr>
      </w:pPr>
      <w:r>
        <w:rPr>
          <w:rFonts w:hint="cs"/>
          <w:b/>
          <w:bCs/>
          <w:rtl/>
        </w:rPr>
        <w:t>صفحة العمليات على الطلب</w:t>
      </w:r>
      <w:del w:id="430" w:author="Khair Horani" w:date="2025-07-15T14:28:00Z" w16du:dateUtc="2025-07-15T11:28:00Z">
        <w:r w:rsidDel="00214EE8">
          <w:rPr>
            <w:rFonts w:hint="cs"/>
            <w:b/>
            <w:bCs/>
            <w:rtl/>
          </w:rPr>
          <w:delText>:</w:delText>
        </w:r>
      </w:del>
    </w:p>
    <w:p w14:paraId="1F55BA05" w14:textId="0B78F003" w:rsidR="006E1A10" w:rsidRDefault="006E1A10" w:rsidP="00B563C7">
      <w:pPr>
        <w:pStyle w:val="YES"/>
        <w:rPr>
          <w:rtl/>
        </w:rPr>
      </w:pPr>
      <w:r>
        <w:rPr>
          <w:rFonts w:cs="Times New Roman"/>
          <w:rtl/>
        </w:rPr>
        <w:t>عند النقر على أحد الطلبات، ينتقل الموظف إلى صفحة مفصلة تحتوي على كافة معلومات الطلب، بما في ذلك</w:t>
      </w:r>
      <w:r w:rsidR="00B563C7">
        <w:rPr>
          <w:rFonts w:cs="Times New Roman" w:hint="cs"/>
          <w:rtl/>
        </w:rPr>
        <w:t xml:space="preserve"> (</w:t>
      </w:r>
      <w:r>
        <w:rPr>
          <w:rFonts w:cs="Times New Roman"/>
          <w:rtl/>
        </w:rPr>
        <w:t>عنوان الطلب والوصف الكامل.</w:t>
      </w:r>
      <w:r w:rsidR="00B563C7">
        <w:rPr>
          <w:rFonts w:hint="cs"/>
          <w:rtl/>
        </w:rPr>
        <w:t xml:space="preserve"> - </w:t>
      </w:r>
      <w:r>
        <w:rPr>
          <w:rFonts w:cs="Times New Roman"/>
          <w:rtl/>
        </w:rPr>
        <w:t>موقع المشكلة على الخريطة.</w:t>
      </w:r>
      <w:r w:rsidR="00B563C7">
        <w:rPr>
          <w:rFonts w:hint="cs"/>
          <w:rtl/>
        </w:rPr>
        <w:t xml:space="preserve"> - </w:t>
      </w:r>
      <w:r>
        <w:rPr>
          <w:rFonts w:cs="Times New Roman"/>
          <w:rtl/>
        </w:rPr>
        <w:t>معلومات مقدم الطلب</w:t>
      </w:r>
      <w:r w:rsidR="00B563C7">
        <w:rPr>
          <w:rFonts w:cs="Times New Roman" w:hint="cs"/>
          <w:rtl/>
        </w:rPr>
        <w:t>)</w:t>
      </w:r>
      <w:r w:rsidR="00B563C7">
        <w:rPr>
          <w:rFonts w:hint="cs"/>
          <w:rtl/>
        </w:rPr>
        <w:t xml:space="preserve"> </w:t>
      </w:r>
      <w:r>
        <w:rPr>
          <w:rFonts w:cs="Times New Roman"/>
          <w:rtl/>
        </w:rPr>
        <w:t>بالإضافة إلى ذلك، تتضمن الواجهة عدة أزرار وظيفية تمكّن الموظف من التفاعل مع الطلب مباشرة، وهي:</w:t>
      </w:r>
    </w:p>
    <w:p w14:paraId="1C513605" w14:textId="0D5843A8" w:rsidR="006E1A10" w:rsidRDefault="006E1A10" w:rsidP="00B563C7">
      <w:pPr>
        <w:pStyle w:val="YES"/>
        <w:numPr>
          <w:ilvl w:val="0"/>
          <w:numId w:val="41"/>
        </w:numPr>
        <w:rPr>
          <w:rtl/>
        </w:rPr>
      </w:pPr>
      <w:r>
        <w:rPr>
          <w:rFonts w:cs="Times New Roman"/>
          <w:rtl/>
        </w:rPr>
        <w:lastRenderedPageBreak/>
        <w:t>زر التواصل مع المواطن: لفتح وسيلة تواصل مباشرة (مثل الب</w:t>
      </w:r>
      <w:r w:rsidR="00B563C7">
        <w:rPr>
          <w:rFonts w:cs="Times New Roman" w:hint="cs"/>
          <w:rtl/>
        </w:rPr>
        <w:t>ريد الالكتروني</w:t>
      </w:r>
      <w:r>
        <w:rPr>
          <w:rFonts w:cs="Times New Roman"/>
          <w:rtl/>
        </w:rPr>
        <w:t xml:space="preserve"> أو </w:t>
      </w:r>
      <w:r w:rsidR="0059603C">
        <w:rPr>
          <w:rFonts w:cs="Times New Roman"/>
        </w:rPr>
        <w:t>WhatsApp</w:t>
      </w:r>
      <w:r>
        <w:rPr>
          <w:rFonts w:cs="Times New Roman"/>
          <w:rtl/>
        </w:rPr>
        <w:t>) للاستفسار أو التنسيق.</w:t>
      </w:r>
    </w:p>
    <w:p w14:paraId="69BC6FC2" w14:textId="4F481B2E" w:rsidR="006E1A10" w:rsidRDefault="006E1A10" w:rsidP="0059603C">
      <w:pPr>
        <w:pStyle w:val="YES"/>
        <w:numPr>
          <w:ilvl w:val="0"/>
          <w:numId w:val="41"/>
        </w:numPr>
        <w:rPr>
          <w:rtl/>
        </w:rPr>
      </w:pPr>
      <w:r>
        <w:rPr>
          <w:rFonts w:cs="Times New Roman"/>
          <w:rtl/>
        </w:rPr>
        <w:t>زر تحديد أو تعديل موعد المعالجة: حيث يمكن للموظف تحديد موعد لحل المشكلة، ليتم عرضه تلقائيًا في روزنامة المواطن والمدير.</w:t>
      </w:r>
    </w:p>
    <w:p w14:paraId="2B609D20" w14:textId="01A6F19A" w:rsidR="006E1A10" w:rsidRDefault="006E1A10" w:rsidP="0059603C">
      <w:pPr>
        <w:pStyle w:val="YES"/>
        <w:numPr>
          <w:ilvl w:val="0"/>
          <w:numId w:val="41"/>
        </w:numPr>
        <w:rPr>
          <w:rtl/>
        </w:rPr>
      </w:pPr>
      <w:r>
        <w:rPr>
          <w:rFonts w:cs="Times New Roman"/>
          <w:rtl/>
        </w:rPr>
        <w:t xml:space="preserve">زر تغيير حالة الطلب: يسمح بتحديث حالة الطلب (قيد </w:t>
      </w:r>
      <w:r w:rsidR="007849CB">
        <w:rPr>
          <w:rFonts w:cs="Times New Roman" w:hint="cs"/>
          <w:rtl/>
        </w:rPr>
        <w:t>العمل</w:t>
      </w:r>
      <w:r>
        <w:rPr>
          <w:rFonts w:cs="Times New Roman"/>
          <w:rtl/>
        </w:rPr>
        <w:t>، مكتمل...) بما يتناسب مع تقدم العمل.</w:t>
      </w:r>
    </w:p>
    <w:p w14:paraId="1C65EC19" w14:textId="3478AEC4" w:rsidR="006E1A10" w:rsidRPr="00605343" w:rsidRDefault="006E1A10" w:rsidP="006E1A10">
      <w:pPr>
        <w:pStyle w:val="YES"/>
        <w:rPr>
          <w:rtl/>
        </w:rPr>
      </w:pPr>
      <w:r>
        <w:rPr>
          <w:rFonts w:cs="Times New Roman"/>
          <w:rtl/>
        </w:rPr>
        <w:t>توفر هذه الصفحة تجربة عمل متكاملة، وتمكن الموظف من أداء مهامه بدقة وفعالية.</w:t>
      </w:r>
    </w:p>
    <w:p w14:paraId="346E8822" w14:textId="77777777" w:rsidR="00A14D21" w:rsidRDefault="003D5AB9" w:rsidP="00A14D21">
      <w:pPr>
        <w:pStyle w:val="YES"/>
        <w:keepNext/>
      </w:pPr>
      <w:r>
        <w:rPr>
          <w:noProof/>
          <w:rtl/>
          <w:lang w:val="ar-SY"/>
        </w:rPr>
        <w:drawing>
          <wp:inline distT="0" distB="0" distL="0" distR="0" wp14:anchorId="642FA282" wp14:editId="446E1675">
            <wp:extent cx="5943600" cy="2527300"/>
            <wp:effectExtent l="19050" t="19050" r="19050" b="25400"/>
            <wp:docPr id="741359285" name="Picture 17" descr="A video of a fire hyd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59285" name="Picture 17" descr="A video of a fire hydrant&#10;&#10;AI-generated content may be incorrect."/>
                    <pic:cNvPicPr/>
                  </pic:nvPicPr>
                  <pic:blipFill rotWithShape="1">
                    <a:blip r:embed="rId36" cstate="print">
                      <a:extLst>
                        <a:ext uri="{28A0092B-C50C-407E-A947-70E740481C1C}">
                          <a14:useLocalDpi xmlns:a14="http://schemas.microsoft.com/office/drawing/2010/main" val="0"/>
                        </a:ext>
                      </a:extLst>
                    </a:blip>
                    <a:srcRect b="24406"/>
                    <a:stretch>
                      <a:fillRect/>
                    </a:stretch>
                  </pic:blipFill>
                  <pic:spPr bwMode="auto">
                    <a:xfrm>
                      <a:off x="0" y="0"/>
                      <a:ext cx="5943600" cy="25273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5103C44" w14:textId="709D28C8" w:rsidR="003D5AB9" w:rsidRDefault="006B3538" w:rsidP="00A14D21">
      <w:pPr>
        <w:pStyle w:val="Caption"/>
        <w:rPr>
          <w:rtl/>
        </w:rPr>
      </w:pPr>
      <w:ins w:id="431" w:author="Khair Horani" w:date="2025-07-16T17:35:00Z" w16du:dateUtc="2025-07-16T14:35:00Z">
        <w:r>
          <w:rPr>
            <w:rFonts w:hint="cs"/>
            <w:rtl/>
          </w:rPr>
          <w:t xml:space="preserve">الشكل 4-17: </w:t>
        </w:r>
      </w:ins>
      <w:r w:rsidR="002F10A6">
        <w:rPr>
          <w:rFonts w:hint="cs"/>
          <w:rtl/>
          <w:lang w:bidi="ar-SY"/>
        </w:rPr>
        <w:t>واجهة العمليات وتفاصيل الطلب</w:t>
      </w:r>
      <w:del w:id="432" w:author="Khair Horani" w:date="2025-07-16T17:35:00Z" w16du:dateUtc="2025-07-16T14:35:00Z">
        <w:r w:rsidR="002F10A6" w:rsidDel="006B3538">
          <w:rPr>
            <w:rFonts w:hint="cs"/>
            <w:rtl/>
            <w:lang w:bidi="ar-SY"/>
          </w:rPr>
          <w:delText xml:space="preserve"> </w:delText>
        </w:r>
        <w:r w:rsidR="00A14D21" w:rsidDel="006B3538">
          <w:rPr>
            <w:rtl/>
          </w:rPr>
          <w:delText xml:space="preserve">الشكل </w:delText>
        </w:r>
        <w:r w:rsidR="00A14D21" w:rsidDel="006B3538">
          <w:rPr>
            <w:rFonts w:hint="cs"/>
            <w:rtl/>
          </w:rPr>
          <w:delText>4-17</w:delText>
        </w:r>
      </w:del>
    </w:p>
    <w:p w14:paraId="0CB90BE1" w14:textId="77777777" w:rsidR="00085C97" w:rsidRDefault="00085C97" w:rsidP="003D5AB9">
      <w:pPr>
        <w:pStyle w:val="YES"/>
        <w:rPr>
          <w:rtl/>
        </w:rPr>
      </w:pPr>
    </w:p>
    <w:p w14:paraId="2C458849" w14:textId="77777777" w:rsidR="00085C97" w:rsidRDefault="00085C97" w:rsidP="003D5AB9">
      <w:pPr>
        <w:pStyle w:val="YES"/>
        <w:rPr>
          <w:rtl/>
        </w:rPr>
      </w:pPr>
    </w:p>
    <w:p w14:paraId="448E084A" w14:textId="77777777" w:rsidR="00085C97" w:rsidRDefault="00085C97" w:rsidP="003D5AB9">
      <w:pPr>
        <w:pStyle w:val="YES"/>
        <w:rPr>
          <w:rtl/>
        </w:rPr>
      </w:pPr>
    </w:p>
    <w:p w14:paraId="6B6654C1" w14:textId="4606741C" w:rsidR="00605343" w:rsidRDefault="00605343" w:rsidP="00605343">
      <w:pPr>
        <w:pStyle w:val="H2"/>
        <w:rPr>
          <w:rtl/>
        </w:rPr>
      </w:pPr>
      <w:bookmarkStart w:id="433" w:name="_Toc203158155"/>
      <w:r>
        <w:rPr>
          <w:rFonts w:hint="cs"/>
          <w:rtl/>
        </w:rPr>
        <w:t xml:space="preserve">4-4 </w:t>
      </w:r>
      <w:r w:rsidR="00403D1D">
        <w:rPr>
          <w:rFonts w:hint="cs"/>
          <w:rtl/>
        </w:rPr>
        <w:t>تصميم واجهات استخدام أدمن النظام</w:t>
      </w:r>
      <w:bookmarkEnd w:id="433"/>
    </w:p>
    <w:p w14:paraId="0593FEE9" w14:textId="4BA857F7" w:rsidR="00403D1D" w:rsidRPr="00615E23" w:rsidRDefault="00615E23" w:rsidP="0008014B">
      <w:pPr>
        <w:pStyle w:val="YES"/>
        <w:numPr>
          <w:ilvl w:val="0"/>
          <w:numId w:val="37"/>
        </w:numPr>
      </w:pPr>
      <w:r>
        <w:rPr>
          <w:rFonts w:hint="cs"/>
          <w:b/>
          <w:bCs/>
          <w:rtl/>
        </w:rPr>
        <w:t>صفحة إدارة المؤسسات</w:t>
      </w:r>
      <w:del w:id="434" w:author="Khair Horani" w:date="2025-07-15T14:28:00Z" w16du:dateUtc="2025-07-15T11:28:00Z">
        <w:r w:rsidDel="00214EE8">
          <w:rPr>
            <w:rFonts w:hint="cs"/>
            <w:b/>
            <w:bCs/>
            <w:rtl/>
          </w:rPr>
          <w:delText>:</w:delText>
        </w:r>
      </w:del>
    </w:p>
    <w:p w14:paraId="63F8DE17" w14:textId="77777777" w:rsidR="00716F73" w:rsidRDefault="00716F73" w:rsidP="00716F73">
      <w:pPr>
        <w:pStyle w:val="YES"/>
        <w:rPr>
          <w:rtl/>
        </w:rPr>
      </w:pPr>
      <w:r>
        <w:rPr>
          <w:rFonts w:cs="Times New Roman"/>
          <w:rtl/>
        </w:rPr>
        <w:t>تمكن هذه الصفحة مسؤول النظام (الأدمن) من إدارة جميع المؤسسات المسجلة في النظام.</w:t>
      </w:r>
    </w:p>
    <w:p w14:paraId="3C45C3C7" w14:textId="4A9CAE77" w:rsidR="00716F73" w:rsidRDefault="00716F73" w:rsidP="00716F73">
      <w:pPr>
        <w:pStyle w:val="YES"/>
        <w:rPr>
          <w:rtl/>
        </w:rPr>
      </w:pPr>
      <w:r>
        <w:rPr>
          <w:rFonts w:cs="Times New Roman"/>
          <w:rtl/>
        </w:rPr>
        <w:t>تُعرض كل مؤسسة في جدول يحتوي على معلوماتها الأساسية مثل الاسم، المنطقة، وعدد الموظفين المرتبطين بها. من خلال أدوات التحكم، يمكن للأدمن:</w:t>
      </w:r>
    </w:p>
    <w:p w14:paraId="2055FB56" w14:textId="6B2F9BB5" w:rsidR="00716F73" w:rsidRDefault="00716F73" w:rsidP="00262C4D">
      <w:pPr>
        <w:pStyle w:val="YES"/>
        <w:numPr>
          <w:ilvl w:val="0"/>
          <w:numId w:val="42"/>
        </w:numPr>
        <w:rPr>
          <w:rtl/>
        </w:rPr>
      </w:pPr>
      <w:r>
        <w:rPr>
          <w:rFonts w:cs="Times New Roman"/>
          <w:rtl/>
        </w:rPr>
        <w:t>تعديل بيانات المؤسسة (مثل الاسم أو المنطقة).</w:t>
      </w:r>
    </w:p>
    <w:p w14:paraId="640A242F" w14:textId="1A6297A6" w:rsidR="00716F73" w:rsidRDefault="00716F73" w:rsidP="00262C4D">
      <w:pPr>
        <w:pStyle w:val="YES"/>
        <w:numPr>
          <w:ilvl w:val="0"/>
          <w:numId w:val="42"/>
        </w:numPr>
        <w:rPr>
          <w:rtl/>
        </w:rPr>
      </w:pPr>
      <w:r>
        <w:rPr>
          <w:rFonts w:cs="Times New Roman"/>
          <w:rtl/>
        </w:rPr>
        <w:lastRenderedPageBreak/>
        <w:t>حذف مؤسسة لم تعد نشطة.</w:t>
      </w:r>
    </w:p>
    <w:p w14:paraId="4D35D35D" w14:textId="46689D41" w:rsidR="00716F73" w:rsidRDefault="00716F73" w:rsidP="009F38CC">
      <w:pPr>
        <w:pStyle w:val="YES"/>
        <w:numPr>
          <w:ilvl w:val="0"/>
          <w:numId w:val="42"/>
        </w:numPr>
        <w:rPr>
          <w:rtl/>
        </w:rPr>
      </w:pPr>
      <w:r>
        <w:rPr>
          <w:rFonts w:cs="Times New Roman"/>
          <w:rtl/>
        </w:rPr>
        <w:t>إضافة مؤسسة جديدة من خلال نموذج مخصص لإدخال المعلومات الأساسية وإنشاء مدير للمؤسسة الجديدة.</w:t>
      </w:r>
    </w:p>
    <w:p w14:paraId="38ADE58E" w14:textId="5874699F" w:rsidR="00716F73" w:rsidRDefault="00716F73" w:rsidP="009F38CC">
      <w:pPr>
        <w:pStyle w:val="YES"/>
        <w:numPr>
          <w:ilvl w:val="0"/>
          <w:numId w:val="42"/>
        </w:numPr>
        <w:rPr>
          <w:rtl/>
        </w:rPr>
      </w:pPr>
      <w:r>
        <w:rPr>
          <w:rFonts w:cs="Times New Roman"/>
          <w:rtl/>
        </w:rPr>
        <w:t>البحث والفلترة حسب اسم المؤسسة أو المنطقة، لتسهيل الوصول السريع.</w:t>
      </w:r>
    </w:p>
    <w:p w14:paraId="6BDB2DC2" w14:textId="024C3FB2" w:rsidR="00716F73" w:rsidRPr="00615E23" w:rsidRDefault="00716F73" w:rsidP="00716F73">
      <w:pPr>
        <w:pStyle w:val="YES"/>
        <w:rPr>
          <w:rtl/>
        </w:rPr>
      </w:pPr>
      <w:r>
        <w:rPr>
          <w:rFonts w:cs="Times New Roman"/>
          <w:rtl/>
        </w:rPr>
        <w:t>كما تتيح الواجهة إدارة الموظفين المرتبطين بكل مؤسسة، ما يُسهل عملية التنظيم على نطاق واسع. تمثل هذه الصفحة المركز الإداري الأعلى الذي يُشرف على النظام بشكل شامل، ويُحافظ على توازن البنية المؤسساتية ضمن المنصة.</w:t>
      </w:r>
    </w:p>
    <w:p w14:paraId="469B4CBD" w14:textId="77777777" w:rsidR="00A14D21" w:rsidRDefault="00615E23" w:rsidP="00A14D21">
      <w:pPr>
        <w:pStyle w:val="YES"/>
        <w:keepNext/>
      </w:pPr>
      <w:r>
        <w:rPr>
          <w:rFonts w:hint="cs"/>
          <w:noProof/>
          <w:rtl/>
          <w:lang w:val="ar-SY"/>
        </w:rPr>
        <w:drawing>
          <wp:inline distT="0" distB="0" distL="0" distR="0" wp14:anchorId="155763CF" wp14:editId="18EEE8E9">
            <wp:extent cx="5943600" cy="2559050"/>
            <wp:effectExtent l="19050" t="19050" r="19050" b="12700"/>
            <wp:docPr id="8632225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22529" name="Picture 863222529"/>
                    <pic:cNvPicPr/>
                  </pic:nvPicPr>
                  <pic:blipFill rotWithShape="1">
                    <a:blip r:embed="rId37" cstate="print">
                      <a:extLst>
                        <a:ext uri="{28A0092B-C50C-407E-A947-70E740481C1C}">
                          <a14:useLocalDpi xmlns:a14="http://schemas.microsoft.com/office/drawing/2010/main" val="0"/>
                        </a:ext>
                      </a:extLst>
                    </a:blip>
                    <a:srcRect b="23457"/>
                    <a:stretch>
                      <a:fillRect/>
                    </a:stretch>
                  </pic:blipFill>
                  <pic:spPr bwMode="auto">
                    <a:xfrm>
                      <a:off x="0" y="0"/>
                      <a:ext cx="5943600" cy="25590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8B203A0" w14:textId="1CB0A7E9" w:rsidR="00615E23" w:rsidRPr="00615E23" w:rsidRDefault="006B3538" w:rsidP="00A14D21">
      <w:pPr>
        <w:pStyle w:val="Caption"/>
        <w:rPr>
          <w:rtl/>
        </w:rPr>
      </w:pPr>
      <w:ins w:id="435" w:author="Khair Horani" w:date="2025-07-16T17:36:00Z" w16du:dateUtc="2025-07-16T14:36:00Z">
        <w:r>
          <w:rPr>
            <w:rFonts w:hint="cs"/>
            <w:rtl/>
          </w:rPr>
          <w:t xml:space="preserve">الشكل 4-18: </w:t>
        </w:r>
      </w:ins>
      <w:r w:rsidR="002F10A6">
        <w:rPr>
          <w:rFonts w:hint="cs"/>
          <w:rtl/>
        </w:rPr>
        <w:t>واجهة إدارة المؤسسات</w:t>
      </w:r>
      <w:del w:id="436" w:author="Khair Horani" w:date="2025-07-16T17:35:00Z" w16du:dateUtc="2025-07-16T14:35:00Z">
        <w:r w:rsidR="002F10A6" w:rsidDel="006B3538">
          <w:rPr>
            <w:rFonts w:hint="cs"/>
            <w:rtl/>
          </w:rPr>
          <w:delText xml:space="preserve"> </w:delText>
        </w:r>
        <w:r w:rsidR="00A14D21" w:rsidDel="006B3538">
          <w:rPr>
            <w:rtl/>
          </w:rPr>
          <w:delText xml:space="preserve">الشكل </w:delText>
        </w:r>
        <w:r w:rsidR="00A14D21" w:rsidDel="006B3538">
          <w:rPr>
            <w:rFonts w:hint="cs"/>
            <w:rtl/>
          </w:rPr>
          <w:delText>4-18</w:delText>
        </w:r>
      </w:del>
    </w:p>
    <w:p w14:paraId="0AC231C7" w14:textId="56F7859F" w:rsidR="00720E42" w:rsidRDefault="00576623">
      <w:pPr>
        <w:bidi w:val="0"/>
        <w:rPr>
          <w:rFonts w:ascii="Aptos Display" w:eastAsia="Times New Roman" w:hAnsi="Aptos Display" w:cs="Times New Roman"/>
          <w:bCs/>
          <w:color w:val="0F4761" w:themeColor="accent1" w:themeShade="BF"/>
          <w:sz w:val="40"/>
          <w:szCs w:val="40"/>
          <w:lang w:bidi="ar-SY"/>
        </w:rPr>
      </w:pPr>
      <w:r>
        <w:rPr>
          <w:rFonts w:ascii="Aptos Display" w:eastAsia="Times New Roman" w:hAnsi="Aptos Display" w:cs="Times New Roman"/>
          <w:bCs/>
          <w:color w:val="0F4761" w:themeColor="accent1" w:themeShade="BF"/>
          <w:sz w:val="40"/>
          <w:szCs w:val="40"/>
          <w:lang w:bidi="ar-SY"/>
        </w:rPr>
        <w:br w:type="page"/>
      </w:r>
      <w:r w:rsidR="00720E42">
        <w:rPr>
          <w:rFonts w:ascii="Aptos Display" w:eastAsia="Times New Roman" w:hAnsi="Aptos Display" w:cs="Times New Roman"/>
          <w:bCs/>
          <w:color w:val="0F4761" w:themeColor="accent1" w:themeShade="BF"/>
          <w:sz w:val="40"/>
          <w:szCs w:val="40"/>
          <w:lang w:bidi="ar-SY"/>
        </w:rPr>
        <w:lastRenderedPageBreak/>
        <w:br w:type="page"/>
      </w:r>
    </w:p>
    <w:p w14:paraId="70CDFE4C" w14:textId="77777777" w:rsidR="00576623" w:rsidRDefault="00576623">
      <w:pPr>
        <w:bidi w:val="0"/>
        <w:rPr>
          <w:rFonts w:ascii="Aptos Display" w:eastAsia="Times New Roman" w:hAnsi="Aptos Display" w:cs="Times New Roman"/>
          <w:bCs/>
          <w:color w:val="0F4761" w:themeColor="accent1" w:themeShade="BF"/>
          <w:sz w:val="40"/>
          <w:szCs w:val="40"/>
          <w:lang w:bidi="ar-SY"/>
        </w:rPr>
      </w:pPr>
    </w:p>
    <w:p w14:paraId="53EE0AF1"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bookmarkStart w:id="437" w:name="_Hlk203148566"/>
    </w:p>
    <w:p w14:paraId="6E2690D8" w14:textId="77777777" w:rsidR="00BA18EF" w:rsidRDefault="00BA18EF" w:rsidP="00BA18EF">
      <w:pPr>
        <w:bidi w:val="0"/>
        <w:rPr>
          <w:rFonts w:ascii="Aptos Display" w:eastAsia="Times New Roman" w:hAnsi="Aptos Display" w:cs="Times New Roman"/>
          <w:bCs/>
          <w:color w:val="0F4761" w:themeColor="accent1" w:themeShade="BF"/>
          <w:sz w:val="40"/>
          <w:szCs w:val="40"/>
          <w:rtl/>
          <w:lang w:bidi="ar-SY"/>
        </w:rPr>
      </w:pPr>
    </w:p>
    <w:p w14:paraId="588FB1BE" w14:textId="77777777" w:rsidR="00BA18EF" w:rsidRDefault="00BA18EF" w:rsidP="00BA18EF">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1BA2A8DB" w14:textId="77777777" w:rsidR="00BA18EF" w:rsidRPr="005B72CB" w:rsidRDefault="00BA18EF" w:rsidP="00BA18EF">
      <w:pPr>
        <w:spacing w:line="276" w:lineRule="auto"/>
        <w:jc w:val="center"/>
        <w:rPr>
          <w:rFonts w:ascii="Times New Roman" w:eastAsia="Aptos" w:hAnsi="Times New Roman" w:cs="Arial"/>
          <w:sz w:val="36"/>
          <w:szCs w:val="36"/>
        </w:rPr>
      </w:pPr>
    </w:p>
    <w:p w14:paraId="4A34A370" w14:textId="77777777" w:rsidR="00BA18EF" w:rsidRPr="005B72CB" w:rsidRDefault="00BA18EF" w:rsidP="00BA18EF">
      <w:pPr>
        <w:spacing w:line="276" w:lineRule="auto"/>
        <w:jc w:val="center"/>
        <w:rPr>
          <w:rFonts w:ascii="Times New Roman" w:eastAsia="Aptos" w:hAnsi="Times New Roman" w:cs="Arial"/>
          <w:sz w:val="36"/>
          <w:szCs w:val="36"/>
        </w:rPr>
      </w:pPr>
    </w:p>
    <w:p w14:paraId="606EDD45" w14:textId="77777777" w:rsidR="00BA18EF" w:rsidRPr="005B72CB" w:rsidRDefault="00BA18EF" w:rsidP="00BA18EF">
      <w:pPr>
        <w:spacing w:line="276" w:lineRule="auto"/>
        <w:jc w:val="center"/>
        <w:rPr>
          <w:rFonts w:ascii="Times New Roman" w:eastAsia="Aptos" w:hAnsi="Times New Roman" w:cs="Arial"/>
          <w:sz w:val="36"/>
          <w:szCs w:val="36"/>
        </w:rPr>
      </w:pPr>
    </w:p>
    <w:p w14:paraId="182B9B40" w14:textId="77777777" w:rsidR="00BA18EF" w:rsidRPr="005B72CB" w:rsidRDefault="00BA18EF" w:rsidP="00BA18EF">
      <w:pPr>
        <w:spacing w:line="276" w:lineRule="auto"/>
        <w:jc w:val="center"/>
        <w:rPr>
          <w:rFonts w:ascii="Times New Roman" w:eastAsia="Aptos" w:hAnsi="Times New Roman" w:cs="Arial"/>
          <w:sz w:val="36"/>
          <w:szCs w:val="36"/>
        </w:rPr>
      </w:pPr>
    </w:p>
    <w:p w14:paraId="3C47ED3C" w14:textId="77777777" w:rsidR="006A03FB" w:rsidRPr="006A03FB" w:rsidRDefault="006A03FB" w:rsidP="006A03FB">
      <w:pPr>
        <w:spacing w:line="276" w:lineRule="auto"/>
        <w:jc w:val="center"/>
        <w:rPr>
          <w:rFonts w:ascii="Times New Roman" w:eastAsia="Aptos" w:hAnsi="Times New Roman" w:cs="Arial"/>
          <w:sz w:val="36"/>
          <w:szCs w:val="36"/>
        </w:rPr>
      </w:pPr>
    </w:p>
    <w:p w14:paraId="2E64F728" w14:textId="60E92E7F" w:rsidR="006A03FB" w:rsidRPr="006A03FB" w:rsidRDefault="006A03FB" w:rsidP="006A03FB">
      <w:pPr>
        <w:spacing w:line="276" w:lineRule="auto"/>
        <w:jc w:val="center"/>
        <w:rPr>
          <w:rFonts w:ascii="Times New Roman" w:eastAsia="Aptos" w:hAnsi="Times New Roman" w:cs="Arial"/>
          <w:b/>
          <w:bCs/>
          <w:sz w:val="48"/>
          <w:szCs w:val="48"/>
          <w:rtl/>
          <w:lang w:bidi="ar-SY"/>
        </w:rPr>
      </w:pPr>
      <w:r w:rsidRPr="006A03FB">
        <w:rPr>
          <w:rFonts w:ascii="Times New Roman" w:eastAsia="Aptos" w:hAnsi="Times New Roman" w:cs="Arial"/>
          <w:b/>
          <w:bCs/>
          <w:sz w:val="48"/>
          <w:szCs w:val="48"/>
          <w:rtl/>
          <w:lang w:bidi="ar-SY"/>
        </w:rPr>
        <w:t xml:space="preserve">الفصل </w:t>
      </w:r>
      <w:r w:rsidR="00720E42">
        <w:rPr>
          <w:rFonts w:ascii="Times New Roman" w:eastAsia="Aptos" w:hAnsi="Times New Roman" w:cs="Arial" w:hint="cs"/>
          <w:b/>
          <w:bCs/>
          <w:sz w:val="48"/>
          <w:szCs w:val="48"/>
          <w:rtl/>
          <w:lang w:bidi="ar-SY"/>
        </w:rPr>
        <w:t>الخامس</w:t>
      </w:r>
    </w:p>
    <w:p w14:paraId="726A83A2" w14:textId="56E51B2F" w:rsidR="006A03FB" w:rsidRDefault="006A03FB" w:rsidP="006A03FB">
      <w:pPr>
        <w:spacing w:line="276" w:lineRule="auto"/>
        <w:jc w:val="center"/>
        <w:rPr>
          <w:rFonts w:ascii="Times New Roman" w:eastAsia="Aptos" w:hAnsi="Times New Roman" w:cs="Arial"/>
          <w:b/>
          <w:bCs/>
          <w:sz w:val="48"/>
          <w:szCs w:val="48"/>
          <w:lang w:bidi="ar-SY"/>
        </w:rPr>
      </w:pPr>
      <w:r>
        <w:rPr>
          <w:rFonts w:ascii="Times New Roman" w:eastAsia="Aptos" w:hAnsi="Times New Roman" w:cs="Arial" w:hint="cs"/>
          <w:b/>
          <w:bCs/>
          <w:sz w:val="48"/>
          <w:szCs w:val="48"/>
          <w:rtl/>
          <w:lang w:bidi="ar-SY"/>
        </w:rPr>
        <w:t>الخاتمة والآفاق المستقبليّة</w:t>
      </w:r>
    </w:p>
    <w:p w14:paraId="1DDB338A" w14:textId="7D54FCC3" w:rsidR="00BB2181" w:rsidRPr="006A03FB" w:rsidRDefault="00BB2181" w:rsidP="006A03FB">
      <w:pPr>
        <w:spacing w:line="276" w:lineRule="auto"/>
        <w:jc w:val="center"/>
        <w:rPr>
          <w:rFonts w:ascii="Times New Roman" w:eastAsia="Aptos" w:hAnsi="Times New Roman" w:cs="Arial"/>
          <w:b/>
          <w:bCs/>
          <w:sz w:val="48"/>
          <w:szCs w:val="48"/>
          <w:rtl/>
          <w:lang w:bidi="ar-SY"/>
        </w:rPr>
      </w:pPr>
      <w:r>
        <w:rPr>
          <w:b/>
          <w:bCs/>
          <w:noProof/>
          <w:sz w:val="36"/>
          <w:szCs w:val="36"/>
          <w:rtl/>
          <w:lang w:val="ar-SY" w:bidi="ar-SY"/>
        </w:rPr>
        <w:drawing>
          <wp:inline distT="0" distB="0" distL="0" distR="0" wp14:anchorId="4071B78E" wp14:editId="568F97B0">
            <wp:extent cx="5943600" cy="1133475"/>
            <wp:effectExtent l="0" t="0" r="0" b="0"/>
            <wp:docPr id="592100056"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14:paraId="7B48D057" w14:textId="77777777" w:rsidR="006A03FB" w:rsidRPr="006A03FB" w:rsidRDefault="006A03FB" w:rsidP="006A03FB">
      <w:pPr>
        <w:bidi w:val="0"/>
        <w:spacing w:line="276" w:lineRule="auto"/>
        <w:rPr>
          <w:rFonts w:ascii="Times New Roman" w:eastAsia="Aptos" w:hAnsi="Times New Roman" w:cs="Arial"/>
          <w:b/>
          <w:bCs/>
          <w:sz w:val="36"/>
          <w:szCs w:val="36"/>
          <w:rtl/>
          <w:lang w:bidi="ar-SY"/>
        </w:rPr>
      </w:pPr>
      <w:r w:rsidRPr="006A03FB">
        <w:rPr>
          <w:rFonts w:ascii="Times New Roman" w:eastAsia="Aptos" w:hAnsi="Times New Roman" w:cs="Arial"/>
          <w:b/>
          <w:bCs/>
          <w:kern w:val="0"/>
          <w:sz w:val="36"/>
          <w:szCs w:val="36"/>
          <w:rtl/>
          <w:lang w:bidi="ar-SY"/>
          <w14:ligatures w14:val="none"/>
        </w:rPr>
        <w:br w:type="page"/>
      </w:r>
    </w:p>
    <w:p w14:paraId="214EFA23" w14:textId="6D2F7D4B" w:rsidR="006A03FB" w:rsidRDefault="00EB0765" w:rsidP="001252A4">
      <w:pPr>
        <w:pStyle w:val="H1"/>
        <w:rPr>
          <w:rFonts w:eastAsia="Times New Roman"/>
          <w:rtl/>
        </w:rPr>
      </w:pPr>
      <w:bookmarkStart w:id="438" w:name="_Toc203158156"/>
      <w:bookmarkEnd w:id="437"/>
      <w:r w:rsidRPr="00BF1059">
        <w:rPr>
          <w:rFonts w:eastAsia="Times New Roman"/>
          <w:rtl/>
        </w:rPr>
        <w:lastRenderedPageBreak/>
        <w:t xml:space="preserve">الفصل </w:t>
      </w:r>
      <w:r w:rsidR="00720E42">
        <w:rPr>
          <w:rFonts w:eastAsia="Times New Roman" w:hint="cs"/>
          <w:rtl/>
        </w:rPr>
        <w:t>الخامس</w:t>
      </w:r>
      <w:r w:rsidRPr="00BF1059">
        <w:rPr>
          <w:rFonts w:eastAsia="Times New Roman" w:hint="cs"/>
          <w:rtl/>
        </w:rPr>
        <w:t xml:space="preserve"> </w:t>
      </w:r>
      <w:r w:rsidRPr="00BF1059">
        <w:rPr>
          <w:rFonts w:eastAsia="Times New Roman"/>
          <w:rtl/>
        </w:rPr>
        <w:t xml:space="preserve">– </w:t>
      </w:r>
      <w:r w:rsidRPr="00BF1059">
        <w:rPr>
          <w:rFonts w:eastAsia="Times New Roman" w:hint="cs"/>
          <w:rtl/>
        </w:rPr>
        <w:t>الخاتمة والآفاق المستقبليّة</w:t>
      </w:r>
      <w:bookmarkEnd w:id="438"/>
    </w:p>
    <w:p w14:paraId="23F6F8B9" w14:textId="2548AB50" w:rsidR="00902836" w:rsidRDefault="00902836" w:rsidP="00C93A3F">
      <w:pPr>
        <w:pStyle w:val="YES"/>
        <w:ind w:firstLine="720"/>
        <w:jc w:val="both"/>
        <w:rPr>
          <w:rtl/>
        </w:rPr>
      </w:pPr>
      <w:r>
        <w:rPr>
          <w:rFonts w:cs="Times New Roman"/>
          <w:rtl/>
        </w:rPr>
        <w:t xml:space="preserve">يمثل مشروع </w:t>
      </w:r>
      <w:r w:rsidR="007F5C4D" w:rsidRPr="00824D76">
        <w:rPr>
          <w:rFonts w:cs="Times New Roman"/>
          <w:b/>
          <w:bCs/>
          <w:rtl/>
        </w:rPr>
        <w:t>منصة رقمية لإدارة وتنظيم الخدمات العامة</w:t>
      </w:r>
      <w:r w:rsidR="007F5C4D" w:rsidRPr="00824D76">
        <w:rPr>
          <w:rFonts w:cs="Times New Roman" w:hint="cs"/>
          <w:b/>
          <w:bCs/>
          <w:rtl/>
        </w:rPr>
        <w:t xml:space="preserve"> - بلّغنا</w:t>
      </w:r>
      <w:r>
        <w:rPr>
          <w:rFonts w:cs="Times New Roman"/>
          <w:rtl/>
        </w:rPr>
        <w:t xml:space="preserve"> نقلة نوعية في طريقة تفاعل المواطنين مع مؤسسات الدولة الخدمية، حيث يوفر نظاماً رقمياً متكاملاً يُمكّن المستخدم من تقديم الطلبات ومتابعتها، إلى جانب دعم المؤسسات في تنظيم العمل الداخلي وتحسين جودة الخدمة. باستخدام تقنيات حديثة مثل </w:t>
      </w:r>
      <w:r>
        <w:t>ASP.NET Core</w:t>
      </w:r>
      <w:r>
        <w:rPr>
          <w:rFonts w:cs="Times New Roman"/>
          <w:rtl/>
        </w:rPr>
        <w:t>، و</w:t>
      </w:r>
      <w:r>
        <w:t>Entity Framework Core</w:t>
      </w:r>
      <w:r>
        <w:rPr>
          <w:rFonts w:cs="Times New Roman"/>
          <w:rtl/>
        </w:rPr>
        <w:t xml:space="preserve">، ومجموعة أدوات الويب المتقدمة مثل </w:t>
      </w:r>
      <w:r>
        <w:t>Bootstrap</w:t>
      </w:r>
      <w:r>
        <w:rPr>
          <w:rFonts w:cs="Times New Roman"/>
          <w:rtl/>
        </w:rPr>
        <w:t xml:space="preserve"> و</w:t>
      </w:r>
      <w:r>
        <w:t>Leaflet</w:t>
      </w:r>
      <w:r>
        <w:rPr>
          <w:rFonts w:cs="Times New Roman"/>
          <w:rtl/>
        </w:rPr>
        <w:t>، تم تطوير نظام يتميز بالقوة، الأمان، وسهولة الاستخدام، ويستجيب لمتطلبات الواقع الخدمي المحلي بعد مرحلة إعادة الإعمار.</w:t>
      </w:r>
    </w:p>
    <w:p w14:paraId="4B1FFED9" w14:textId="54B096F7" w:rsidR="005A2EF4" w:rsidRDefault="00902836">
      <w:pPr>
        <w:pStyle w:val="YES"/>
        <w:ind w:firstLine="720"/>
        <w:jc w:val="both"/>
        <w:rPr>
          <w:rFonts w:cs="Times New Roman"/>
          <w:rtl/>
        </w:rPr>
        <w:pPrChange w:id="439" w:author="Khair Horani" w:date="2025-07-15T15:16:00Z" w16du:dateUtc="2025-07-15T12:16:00Z">
          <w:pPr>
            <w:pStyle w:val="YES"/>
            <w:jc w:val="both"/>
          </w:pPr>
        </w:pPrChange>
      </w:pPr>
      <w:r>
        <w:rPr>
          <w:rFonts w:cs="Times New Roman"/>
          <w:rtl/>
        </w:rPr>
        <w:t>جاء هذا المشروع ليعالج تحديات حقيقية يعاني منها المواطن والمؤسسة، ويقدم حلاً عملياً يساهم في تحسين كفاءة العمل، وزيادة الشفافية، وتعزيز ثقة المواطن بالمؤسسات الحكومية. وبما أن البيئة التقنية والاجتماعية في تطور مستمر، فإن النظام بحاجة إلى مواكبة هذه التغيرات عبر تطويرات مستقبلية تضمن استمرارية عمله ورفع مستوى أدائه.</w:t>
      </w:r>
    </w:p>
    <w:p w14:paraId="7E7D2D1B" w14:textId="72058F42" w:rsidR="00D10557" w:rsidRDefault="00824D76" w:rsidP="00824D76">
      <w:pPr>
        <w:pStyle w:val="H2"/>
        <w:rPr>
          <w:rtl/>
        </w:rPr>
      </w:pPr>
      <w:bookmarkStart w:id="440" w:name="_Toc203158157"/>
      <w:r>
        <w:rPr>
          <w:rFonts w:hint="cs"/>
          <w:rtl/>
        </w:rPr>
        <w:t>الآفاق المستقبلية:</w:t>
      </w:r>
      <w:bookmarkEnd w:id="440"/>
    </w:p>
    <w:p w14:paraId="318F3883" w14:textId="3527AD87" w:rsidR="00262C3C" w:rsidRDefault="007F1AD2" w:rsidP="0008014B">
      <w:pPr>
        <w:pStyle w:val="H3"/>
        <w:numPr>
          <w:ilvl w:val="0"/>
          <w:numId w:val="33"/>
        </w:numPr>
        <w:rPr>
          <w:rtl/>
        </w:rPr>
      </w:pPr>
      <w:bookmarkStart w:id="441" w:name="_Toc203158158"/>
      <w:r>
        <w:rPr>
          <w:rFonts w:hint="cs"/>
          <w:rtl/>
        </w:rPr>
        <w:t xml:space="preserve">دمج </w:t>
      </w:r>
      <w:r w:rsidR="009B6B25">
        <w:rPr>
          <w:rFonts w:hint="cs"/>
          <w:rtl/>
        </w:rPr>
        <w:t xml:space="preserve">الذكاء </w:t>
      </w:r>
      <w:r w:rsidR="00D73FD8">
        <w:rPr>
          <w:rFonts w:hint="cs"/>
          <w:rtl/>
        </w:rPr>
        <w:t>الاصطناعي</w:t>
      </w:r>
      <w:r w:rsidR="009B6B25">
        <w:rPr>
          <w:rFonts w:hint="cs"/>
          <w:rtl/>
        </w:rPr>
        <w:t xml:space="preserve"> للتن</w:t>
      </w:r>
      <w:r w:rsidR="00D73FD8">
        <w:rPr>
          <w:rFonts w:hint="cs"/>
          <w:rtl/>
        </w:rPr>
        <w:t>بؤ بالأعطال</w:t>
      </w:r>
      <w:bookmarkEnd w:id="441"/>
    </w:p>
    <w:p w14:paraId="23456FC9" w14:textId="698E1998" w:rsidR="00D73FD8" w:rsidRDefault="00FB1754" w:rsidP="00FB1754">
      <w:pPr>
        <w:pStyle w:val="YES"/>
        <w:rPr>
          <w:rFonts w:cs="Times New Roman"/>
          <w:rtl/>
        </w:rPr>
      </w:pPr>
      <w:r>
        <w:rPr>
          <w:rFonts w:cs="Times New Roman"/>
          <w:rtl/>
        </w:rPr>
        <w:t>يمكن مستقبلاً دمج خوارزميات الذكاء الاصطناعي لتحليل بيانات الطلبات والشكاوى السابقة، مما يسمح بالتنبؤ بالمناطق الأكثر عرضة للمشاكل أو الأعطال الخدمية، وبالتالي تمكين الجهات المعنية من اتخاذ إجراءات استباقية.</w:t>
      </w:r>
    </w:p>
    <w:p w14:paraId="33634581" w14:textId="65B94359" w:rsidR="00D73795" w:rsidRPr="00D73795" w:rsidRDefault="00D73795" w:rsidP="0008014B">
      <w:pPr>
        <w:pStyle w:val="H3"/>
        <w:numPr>
          <w:ilvl w:val="0"/>
          <w:numId w:val="33"/>
        </w:numPr>
        <w:rPr>
          <w:rtl/>
        </w:rPr>
      </w:pPr>
      <w:bookmarkStart w:id="442" w:name="_Toc203158159"/>
      <w:r w:rsidRPr="00D73795">
        <w:rPr>
          <w:rtl/>
        </w:rPr>
        <w:t>تطوير تطبيق موبايل متكامل</w:t>
      </w:r>
      <w:bookmarkEnd w:id="442"/>
    </w:p>
    <w:p w14:paraId="741540E5" w14:textId="2D90789D" w:rsidR="00D73795" w:rsidRPr="00D73795" w:rsidRDefault="00D73795" w:rsidP="00D73795">
      <w:pPr>
        <w:pStyle w:val="YES"/>
        <w:rPr>
          <w:rFonts w:cs="Times New Roman"/>
          <w:rtl/>
        </w:rPr>
      </w:pPr>
      <w:r w:rsidRPr="00D73795">
        <w:rPr>
          <w:rFonts w:cs="Times New Roman"/>
          <w:rtl/>
        </w:rPr>
        <w:t>إنشاء تطبيق مخصص للهواتف الذكية (</w:t>
      </w:r>
      <w:r w:rsidRPr="00D73795">
        <w:rPr>
          <w:rFonts w:cs="Times New Roman"/>
        </w:rPr>
        <w:t>Android</w:t>
      </w:r>
      <w:r w:rsidRPr="00D73795">
        <w:rPr>
          <w:rFonts w:cs="Times New Roman"/>
          <w:rtl/>
        </w:rPr>
        <w:t xml:space="preserve"> و</w:t>
      </w:r>
      <w:r w:rsidRPr="00D73795">
        <w:rPr>
          <w:rFonts w:cs="Times New Roman"/>
        </w:rPr>
        <w:t>iOS</w:t>
      </w:r>
      <w:r w:rsidRPr="00D73795">
        <w:rPr>
          <w:rFonts w:cs="Times New Roman"/>
          <w:rtl/>
        </w:rPr>
        <w:t>) يُمكن المواطنين من تقديم الطلبات، تتبع حالتها، والتفاعل مع الخريطة والجهات الخدمية بطريقة أكثر سلاسة. كما يعزز هذا من تجربة المستخدم ويزيد من معدلات استخدام المنصة.</w:t>
      </w:r>
    </w:p>
    <w:p w14:paraId="6E679177" w14:textId="09F12A3E" w:rsidR="00D73795" w:rsidRPr="00D73795" w:rsidRDefault="00D73795" w:rsidP="0008014B">
      <w:pPr>
        <w:pStyle w:val="H3"/>
        <w:numPr>
          <w:ilvl w:val="0"/>
          <w:numId w:val="33"/>
        </w:numPr>
        <w:rPr>
          <w:rtl/>
        </w:rPr>
      </w:pPr>
      <w:bookmarkStart w:id="443" w:name="_Toc203158160"/>
      <w:r w:rsidRPr="00D73795">
        <w:rPr>
          <w:rtl/>
        </w:rPr>
        <w:t>ربط المنصة بمصادر بيانات حكومية أو منظمات دولية</w:t>
      </w:r>
      <w:bookmarkEnd w:id="443"/>
    </w:p>
    <w:p w14:paraId="7D582AA5" w14:textId="538666AE" w:rsidR="00D73795" w:rsidRPr="00D73795" w:rsidRDefault="00D73795" w:rsidP="00D73795">
      <w:pPr>
        <w:pStyle w:val="YES"/>
        <w:rPr>
          <w:rFonts w:cs="Times New Roman"/>
          <w:rtl/>
        </w:rPr>
      </w:pPr>
      <w:r w:rsidRPr="00D73795">
        <w:rPr>
          <w:rFonts w:cs="Times New Roman"/>
          <w:rtl/>
        </w:rPr>
        <w:t xml:space="preserve">يمكن تعزيز قدرات المنصة عبر ربطها بقواعد بيانات حكومية أو شراكات مع منظمات دولية (مثل </w:t>
      </w:r>
      <w:r w:rsidRPr="00D73795">
        <w:rPr>
          <w:rFonts w:cs="Times New Roman"/>
        </w:rPr>
        <w:t>UNDP</w:t>
      </w:r>
      <w:r w:rsidRPr="00D73795">
        <w:rPr>
          <w:rFonts w:cs="Times New Roman"/>
          <w:rtl/>
        </w:rPr>
        <w:t>، أو الهلال الأحمر)، ما يسهل تبادل المعلومات، وتحديد الأولويات بحسب خطط التنمية الوطنية أو جهود الاستجابة الإنسانية.</w:t>
      </w:r>
    </w:p>
    <w:p w14:paraId="3A68E66A" w14:textId="4695B3F2" w:rsidR="00D73795" w:rsidRPr="00D73795" w:rsidRDefault="00D73795" w:rsidP="0008014B">
      <w:pPr>
        <w:pStyle w:val="H3"/>
        <w:numPr>
          <w:ilvl w:val="0"/>
          <w:numId w:val="33"/>
        </w:numPr>
        <w:rPr>
          <w:rtl/>
        </w:rPr>
      </w:pPr>
      <w:bookmarkStart w:id="444" w:name="_Toc203158161"/>
      <w:r w:rsidRPr="00D73795">
        <w:rPr>
          <w:rtl/>
        </w:rPr>
        <w:t>إنشاء لوحة تحكم تحليلية للقرار الحكومي</w:t>
      </w:r>
      <w:bookmarkEnd w:id="444"/>
    </w:p>
    <w:p w14:paraId="7D2F23E4" w14:textId="5D5128E5" w:rsidR="00D73795" w:rsidRPr="00D73795" w:rsidRDefault="00D73795" w:rsidP="00D73795">
      <w:pPr>
        <w:pStyle w:val="YES"/>
        <w:rPr>
          <w:rFonts w:cs="Times New Roman"/>
          <w:rtl/>
        </w:rPr>
      </w:pPr>
      <w:r w:rsidRPr="00D73795">
        <w:rPr>
          <w:rFonts w:cs="Times New Roman"/>
          <w:rtl/>
        </w:rPr>
        <w:t>إضافة لوحة تحكم مخصصة تعرض تحليلات لحظية واتجاهات الطلبات، مما يساعد في اتخاذ قرارات استراتيجية على مستوى المدينة أو الدولة، وتوزيع الموارد بشكل أفضل.</w:t>
      </w:r>
    </w:p>
    <w:p w14:paraId="1480EB40" w14:textId="15479DAF" w:rsidR="00D73795" w:rsidRPr="00D73795" w:rsidRDefault="00D73795" w:rsidP="0008014B">
      <w:pPr>
        <w:pStyle w:val="H3"/>
        <w:numPr>
          <w:ilvl w:val="0"/>
          <w:numId w:val="33"/>
        </w:numPr>
        <w:rPr>
          <w:rtl/>
        </w:rPr>
      </w:pPr>
      <w:bookmarkStart w:id="445" w:name="_Toc203158162"/>
      <w:r w:rsidRPr="00D73795">
        <w:rPr>
          <w:rtl/>
        </w:rPr>
        <w:lastRenderedPageBreak/>
        <w:t>تعزيز الأمان وحماية البيانات</w:t>
      </w:r>
      <w:bookmarkEnd w:id="445"/>
    </w:p>
    <w:p w14:paraId="74A076DB" w14:textId="26B258D9" w:rsidR="00D4357D" w:rsidRDefault="00D73795" w:rsidP="00D73795">
      <w:pPr>
        <w:pStyle w:val="YES"/>
        <w:rPr>
          <w:rFonts w:cs="Times New Roman"/>
          <w:rtl/>
        </w:rPr>
      </w:pPr>
      <w:r w:rsidRPr="00D73795">
        <w:rPr>
          <w:rFonts w:cs="Times New Roman"/>
          <w:rtl/>
        </w:rPr>
        <w:t>في ظل الطبيعة الحساسة للمعلومات المخزنة، يجب مواصلة تحديث البنية الأمنية للنظام باستخدام تقنيات تشفير متقدمة ومصادقة متعددة العوامل، لضمان حماية البيانات من أي تهديد محتمل.</w:t>
      </w:r>
    </w:p>
    <w:p w14:paraId="23074F8E" w14:textId="77777777" w:rsidR="00D4357D" w:rsidRDefault="00D4357D">
      <w:pPr>
        <w:bidi w:val="0"/>
        <w:rPr>
          <w:rFonts w:ascii="Arial" w:hAnsi="Arial" w:cs="Times New Roman"/>
          <w:szCs w:val="28"/>
          <w:rtl/>
          <w:lang w:bidi="ar-SY"/>
        </w:rPr>
      </w:pPr>
      <w:r>
        <w:rPr>
          <w:rFonts w:cs="Times New Roman"/>
          <w:rtl/>
        </w:rPr>
        <w:br w:type="page"/>
      </w:r>
    </w:p>
    <w:p w14:paraId="371473FC" w14:textId="77777777" w:rsidR="00D73795" w:rsidRPr="00D73795" w:rsidRDefault="00D73795" w:rsidP="00D73795">
      <w:pPr>
        <w:pStyle w:val="YES"/>
        <w:rPr>
          <w:rFonts w:cs="Times New Roman"/>
        </w:rPr>
      </w:pPr>
    </w:p>
    <w:p w14:paraId="0DA4D751" w14:textId="2CDDE06D" w:rsidR="00720E42" w:rsidRDefault="00720E42" w:rsidP="00720E42">
      <w:pPr>
        <w:bidi w:val="0"/>
        <w:rPr>
          <w:rFonts w:ascii="Aptos Display" w:eastAsia="Times New Roman" w:hAnsi="Aptos Display" w:cs="Times New Roman"/>
          <w:bCs/>
          <w:color w:val="0F4761" w:themeColor="accent1" w:themeShade="BF"/>
          <w:sz w:val="40"/>
          <w:szCs w:val="40"/>
          <w:lang w:bidi="ar-SY"/>
        </w:rPr>
      </w:pPr>
      <w:r>
        <w:rPr>
          <w:rFonts w:ascii="Aptos Display" w:eastAsia="Times New Roman" w:hAnsi="Aptos Display" w:cs="Times New Roman"/>
          <w:bCs/>
          <w:color w:val="0F4761" w:themeColor="accent1" w:themeShade="BF"/>
          <w:sz w:val="40"/>
          <w:szCs w:val="40"/>
          <w:lang w:bidi="ar-SY"/>
        </w:rPr>
        <w:br w:type="page"/>
      </w:r>
    </w:p>
    <w:p w14:paraId="07E4EDC9" w14:textId="77777777" w:rsidR="00720E42" w:rsidRDefault="00720E42" w:rsidP="00720E42">
      <w:pPr>
        <w:bidi w:val="0"/>
        <w:rPr>
          <w:rFonts w:ascii="Aptos Display" w:eastAsia="Times New Roman" w:hAnsi="Aptos Display" w:cs="Times New Roman"/>
          <w:bCs/>
          <w:color w:val="0F4761" w:themeColor="accent1" w:themeShade="BF"/>
          <w:sz w:val="40"/>
          <w:szCs w:val="40"/>
          <w:rtl/>
          <w:lang w:bidi="ar-SY"/>
        </w:rPr>
      </w:pPr>
    </w:p>
    <w:p w14:paraId="7482E3B3" w14:textId="77777777" w:rsidR="00720E42" w:rsidRDefault="00720E42" w:rsidP="00720E42">
      <w:pPr>
        <w:bidi w:val="0"/>
        <w:rPr>
          <w:rFonts w:ascii="Aptos Display" w:eastAsia="Times New Roman" w:hAnsi="Aptos Display" w:cs="Times New Roman"/>
          <w:bCs/>
          <w:color w:val="0F4761" w:themeColor="accent1" w:themeShade="BF"/>
          <w:sz w:val="40"/>
          <w:szCs w:val="40"/>
          <w:rtl/>
          <w:lang w:bidi="ar-SY"/>
        </w:rPr>
      </w:pPr>
    </w:p>
    <w:p w14:paraId="5C664642" w14:textId="77777777" w:rsidR="00720E42" w:rsidRDefault="00720E42" w:rsidP="00720E42">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5AA2321C" w14:textId="77777777" w:rsidR="00720E42" w:rsidRPr="005B72CB" w:rsidRDefault="00720E42" w:rsidP="00720E42">
      <w:pPr>
        <w:spacing w:line="276" w:lineRule="auto"/>
        <w:jc w:val="center"/>
        <w:rPr>
          <w:rFonts w:ascii="Times New Roman" w:eastAsia="Aptos" w:hAnsi="Times New Roman" w:cs="Arial"/>
          <w:sz w:val="36"/>
          <w:szCs w:val="36"/>
        </w:rPr>
      </w:pPr>
    </w:p>
    <w:p w14:paraId="1B6937BD" w14:textId="77777777" w:rsidR="00720E42" w:rsidRPr="005B72CB" w:rsidRDefault="00720E42" w:rsidP="00720E42">
      <w:pPr>
        <w:spacing w:line="276" w:lineRule="auto"/>
        <w:jc w:val="center"/>
        <w:rPr>
          <w:rFonts w:ascii="Times New Roman" w:eastAsia="Aptos" w:hAnsi="Times New Roman" w:cs="Arial"/>
          <w:sz w:val="36"/>
          <w:szCs w:val="36"/>
        </w:rPr>
      </w:pPr>
    </w:p>
    <w:p w14:paraId="2E8BFFCA" w14:textId="77777777" w:rsidR="00720E42" w:rsidRPr="005B72CB" w:rsidRDefault="00720E42" w:rsidP="00720E42">
      <w:pPr>
        <w:spacing w:line="276" w:lineRule="auto"/>
        <w:jc w:val="center"/>
        <w:rPr>
          <w:rFonts w:ascii="Times New Roman" w:eastAsia="Aptos" w:hAnsi="Times New Roman" w:cs="Arial"/>
          <w:sz w:val="36"/>
          <w:szCs w:val="36"/>
        </w:rPr>
      </w:pPr>
    </w:p>
    <w:p w14:paraId="4BE0AFB7" w14:textId="77777777" w:rsidR="00720E42" w:rsidRPr="005B72CB" w:rsidRDefault="00720E42" w:rsidP="00720E42">
      <w:pPr>
        <w:spacing w:line="276" w:lineRule="auto"/>
        <w:jc w:val="center"/>
        <w:rPr>
          <w:rFonts w:ascii="Times New Roman" w:eastAsia="Aptos" w:hAnsi="Times New Roman" w:cs="Arial"/>
          <w:sz w:val="36"/>
          <w:szCs w:val="36"/>
        </w:rPr>
      </w:pPr>
    </w:p>
    <w:p w14:paraId="05C1D654" w14:textId="77777777" w:rsidR="00720E42" w:rsidRPr="006A03FB" w:rsidRDefault="00720E42" w:rsidP="00720E42">
      <w:pPr>
        <w:spacing w:line="276" w:lineRule="auto"/>
        <w:jc w:val="center"/>
        <w:rPr>
          <w:rFonts w:ascii="Times New Roman" w:eastAsia="Aptos" w:hAnsi="Times New Roman" w:cs="Arial"/>
          <w:sz w:val="36"/>
          <w:szCs w:val="36"/>
        </w:rPr>
      </w:pPr>
    </w:p>
    <w:p w14:paraId="7847F5A1" w14:textId="77777777" w:rsidR="00720E42" w:rsidRPr="006A03FB" w:rsidRDefault="00720E42" w:rsidP="00720E42">
      <w:pPr>
        <w:spacing w:line="276" w:lineRule="auto"/>
        <w:jc w:val="center"/>
        <w:rPr>
          <w:rFonts w:ascii="Times New Roman" w:eastAsia="Aptos" w:hAnsi="Times New Roman" w:cs="Arial"/>
          <w:b/>
          <w:bCs/>
          <w:sz w:val="48"/>
          <w:szCs w:val="48"/>
          <w:rtl/>
          <w:lang w:bidi="ar-SY"/>
        </w:rPr>
      </w:pPr>
      <w:r w:rsidRPr="006A03FB">
        <w:rPr>
          <w:rFonts w:ascii="Times New Roman" w:eastAsia="Aptos" w:hAnsi="Times New Roman" w:cs="Arial"/>
          <w:b/>
          <w:bCs/>
          <w:sz w:val="48"/>
          <w:szCs w:val="48"/>
          <w:rtl/>
          <w:lang w:bidi="ar-SY"/>
        </w:rPr>
        <w:t xml:space="preserve">الفصل </w:t>
      </w:r>
      <w:r>
        <w:rPr>
          <w:rFonts w:ascii="Times New Roman" w:eastAsia="Aptos" w:hAnsi="Times New Roman" w:cs="Arial" w:hint="cs"/>
          <w:b/>
          <w:bCs/>
          <w:sz w:val="48"/>
          <w:szCs w:val="48"/>
          <w:rtl/>
          <w:lang w:bidi="ar-SY"/>
        </w:rPr>
        <w:t>السادس</w:t>
      </w:r>
    </w:p>
    <w:p w14:paraId="7BA72CA0" w14:textId="77777777" w:rsidR="00720E42" w:rsidRDefault="00720E42" w:rsidP="00720E42">
      <w:pPr>
        <w:spacing w:line="276" w:lineRule="auto"/>
        <w:jc w:val="center"/>
        <w:rPr>
          <w:rFonts w:ascii="Times New Roman" w:eastAsia="Aptos" w:hAnsi="Times New Roman" w:cs="Arial"/>
          <w:b/>
          <w:bCs/>
          <w:sz w:val="48"/>
          <w:szCs w:val="48"/>
          <w:lang w:bidi="ar-SY"/>
        </w:rPr>
      </w:pPr>
      <w:r>
        <w:rPr>
          <w:rFonts w:ascii="Times New Roman" w:eastAsia="Aptos" w:hAnsi="Times New Roman" w:cs="Arial" w:hint="cs"/>
          <w:b/>
          <w:bCs/>
          <w:sz w:val="48"/>
          <w:szCs w:val="48"/>
          <w:rtl/>
          <w:lang w:bidi="ar-SY"/>
        </w:rPr>
        <w:t>الملحق</w:t>
      </w:r>
    </w:p>
    <w:p w14:paraId="5768022A" w14:textId="77777777" w:rsidR="00720E42" w:rsidRPr="006A03FB" w:rsidRDefault="00720E42" w:rsidP="00720E42">
      <w:pPr>
        <w:spacing w:line="276" w:lineRule="auto"/>
        <w:jc w:val="center"/>
        <w:rPr>
          <w:rFonts w:ascii="Times New Roman" w:eastAsia="Aptos" w:hAnsi="Times New Roman" w:cs="Arial"/>
          <w:b/>
          <w:bCs/>
          <w:sz w:val="48"/>
          <w:szCs w:val="48"/>
          <w:rtl/>
          <w:lang w:bidi="ar-SY"/>
        </w:rPr>
      </w:pPr>
      <w:r>
        <w:rPr>
          <w:b/>
          <w:bCs/>
          <w:noProof/>
          <w:sz w:val="36"/>
          <w:szCs w:val="36"/>
          <w:rtl/>
          <w:lang w:val="ar-SY" w:bidi="ar-SY"/>
        </w:rPr>
        <w:drawing>
          <wp:inline distT="0" distB="0" distL="0" distR="0" wp14:anchorId="0FBF72A1" wp14:editId="3E9D4648">
            <wp:extent cx="5943600" cy="1133475"/>
            <wp:effectExtent l="0" t="0" r="0" b="0"/>
            <wp:docPr id="897605262"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14:paraId="4C27F1D4" w14:textId="77777777" w:rsidR="00720E42" w:rsidRDefault="00720E42" w:rsidP="008B2AF0">
      <w:pPr>
        <w:pStyle w:val="H1"/>
        <w:bidi w:val="0"/>
        <w:rPr>
          <w:rFonts w:eastAsia="Aptos"/>
        </w:rPr>
      </w:pPr>
      <w:r w:rsidRPr="006A03FB">
        <w:rPr>
          <w:rFonts w:eastAsia="Aptos"/>
          <w:rtl/>
        </w:rPr>
        <w:br w:type="page"/>
      </w:r>
      <w:bookmarkStart w:id="446" w:name="_Toc203158163"/>
      <w:r>
        <w:rPr>
          <w:rFonts w:eastAsia="Aptos" w:hint="cs"/>
          <w:rtl/>
        </w:rPr>
        <w:lastRenderedPageBreak/>
        <w:t xml:space="preserve">الفصل السادس </w:t>
      </w:r>
      <w:r>
        <w:rPr>
          <w:rFonts w:eastAsia="Aptos"/>
          <w:rtl/>
        </w:rPr>
        <w:t>–</w:t>
      </w:r>
      <w:r>
        <w:rPr>
          <w:rFonts w:eastAsia="Aptos" w:hint="cs"/>
          <w:rtl/>
        </w:rPr>
        <w:t xml:space="preserve"> الملحق</w:t>
      </w:r>
      <w:bookmarkEnd w:id="446"/>
    </w:p>
    <w:p w14:paraId="3375336C" w14:textId="77777777" w:rsidR="00720E42" w:rsidRDefault="00720E42" w:rsidP="00720E42">
      <w:pPr>
        <w:pStyle w:val="H2"/>
        <w:rPr>
          <w:rtl/>
        </w:rPr>
      </w:pPr>
      <w:bookmarkStart w:id="447" w:name="_Toc203158164"/>
      <w:r w:rsidRPr="00C15F65">
        <w:rPr>
          <w:rtl/>
          <w:lang w:bidi="ar-SA"/>
        </w:rPr>
        <w:t>روابط المشروع على</w:t>
      </w:r>
      <w:r w:rsidRPr="00C15F65">
        <w:t xml:space="preserve"> GitHub </w:t>
      </w:r>
      <w:r w:rsidRPr="00C15F65">
        <w:rPr>
          <w:rtl/>
          <w:lang w:bidi="ar-SA"/>
        </w:rPr>
        <w:t>و</w:t>
      </w:r>
      <w:r w:rsidRPr="00C15F65">
        <w:t>GitLab</w:t>
      </w:r>
      <w:bookmarkEnd w:id="447"/>
    </w:p>
    <w:p w14:paraId="3242952B" w14:textId="77777777" w:rsidR="00720E42" w:rsidRDefault="00720E42" w:rsidP="00214EE8">
      <w:pPr>
        <w:pStyle w:val="YES"/>
        <w:ind w:firstLine="720"/>
        <w:jc w:val="both"/>
        <w:rPr>
          <w:rtl/>
        </w:rPr>
      </w:pPr>
      <w:r w:rsidRPr="00C15F65">
        <w:rPr>
          <w:rtl/>
          <w:lang w:bidi="ar-SA"/>
        </w:rPr>
        <w:t>فيما يلي روابط المستودعات البرمجية الخاصة بمشروع "منصة بلّغنا"، والتي تحتوي على الكود البرمجي الكامل للواجهة الأمامية والخلفية، بالإضافة إلى ملفات قاعدة البيانات وملفات التكوين</w:t>
      </w:r>
      <w:r w:rsidRPr="00C15F65">
        <w:t>.</w:t>
      </w:r>
    </w:p>
    <w:p w14:paraId="3F6171C8" w14:textId="77777777" w:rsidR="00720E42" w:rsidRDefault="00720E42" w:rsidP="0008014B">
      <w:pPr>
        <w:pStyle w:val="YES"/>
        <w:numPr>
          <w:ilvl w:val="0"/>
          <w:numId w:val="32"/>
        </w:numPr>
      </w:pPr>
      <w:r w:rsidRPr="00B13147">
        <w:rPr>
          <w:rtl/>
          <w:lang w:bidi="ar-SA"/>
        </w:rPr>
        <w:t>رابط المشروع على</w:t>
      </w:r>
      <w:r>
        <w:rPr>
          <w:rFonts w:hint="cs"/>
          <w:rtl/>
          <w:lang w:bidi="ar-SA"/>
        </w:rPr>
        <w:t xml:space="preserve"> </w:t>
      </w:r>
      <w:r>
        <w:rPr>
          <w:lang w:bidi="ar-SA"/>
        </w:rPr>
        <w:t>GitHub</w:t>
      </w:r>
      <w:r>
        <w:rPr>
          <w:rFonts w:hint="cs"/>
          <w:rtl/>
        </w:rPr>
        <w:t>:</w:t>
      </w:r>
    </w:p>
    <w:p w14:paraId="1856D35C" w14:textId="77777777" w:rsidR="00720E42" w:rsidRDefault="00720E42" w:rsidP="00720E42">
      <w:pPr>
        <w:pStyle w:val="YES"/>
        <w:rPr>
          <w:rtl/>
        </w:rPr>
      </w:pPr>
      <w:hyperlink r:id="rId38" w:history="1">
        <w:r w:rsidRPr="00363EFA">
          <w:rPr>
            <w:rStyle w:val="Hyperlink"/>
          </w:rPr>
          <w:t>https://github.com/Khair69/DPMOPS</w:t>
        </w:r>
      </w:hyperlink>
    </w:p>
    <w:p w14:paraId="55F731C2" w14:textId="77777777" w:rsidR="00720E42" w:rsidRDefault="00720E42" w:rsidP="0008014B">
      <w:pPr>
        <w:pStyle w:val="YES"/>
        <w:numPr>
          <w:ilvl w:val="0"/>
          <w:numId w:val="32"/>
        </w:numPr>
      </w:pPr>
      <w:r>
        <w:rPr>
          <w:rFonts w:hint="cs"/>
          <w:rtl/>
        </w:rPr>
        <w:t xml:space="preserve">رابط المشروع على </w:t>
      </w:r>
      <w:r>
        <w:t>GitLab</w:t>
      </w:r>
      <w:r>
        <w:rPr>
          <w:rFonts w:hint="cs"/>
          <w:rtl/>
        </w:rPr>
        <w:t>:</w:t>
      </w:r>
    </w:p>
    <w:p w14:paraId="073CC84E" w14:textId="77777777" w:rsidR="00720E42" w:rsidRDefault="00720E42" w:rsidP="00720E42">
      <w:pPr>
        <w:pStyle w:val="YES"/>
        <w:rPr>
          <w:rtl/>
        </w:rPr>
      </w:pPr>
      <w:hyperlink r:id="rId39" w:history="1">
        <w:r w:rsidRPr="00363EFA">
          <w:rPr>
            <w:rStyle w:val="Hyperlink"/>
          </w:rPr>
          <w:t>https://gitlab.com/main2121/DPMOPS</w:t>
        </w:r>
      </w:hyperlink>
    </w:p>
    <w:p w14:paraId="41DD103C" w14:textId="77777777" w:rsidR="00720E42" w:rsidRPr="00C15F65" w:rsidRDefault="00720E42" w:rsidP="00720E42">
      <w:pPr>
        <w:pStyle w:val="YES"/>
        <w:rPr>
          <w:rtl/>
        </w:rPr>
      </w:pPr>
      <w:r w:rsidRPr="00720E42">
        <w:rPr>
          <w:rtl/>
          <w:lang w:bidi="ar-SA"/>
        </w:rPr>
        <w:t>يمكن الوصول إلى الكود، تتبّع التعديلات، وقراءة التعليمات التشغيلية من خلال هذه الروابط</w:t>
      </w:r>
      <w:r w:rsidRPr="00720E42">
        <w:t>.</w:t>
      </w:r>
    </w:p>
    <w:p w14:paraId="58C4949A" w14:textId="77777777" w:rsidR="00720E42" w:rsidRDefault="00720E42" w:rsidP="00720E42">
      <w:pPr>
        <w:pStyle w:val="YES"/>
        <w:bidi w:val="0"/>
        <w:rPr>
          <w:rtl/>
        </w:rPr>
      </w:pPr>
      <w:r>
        <w:rPr>
          <w:rtl/>
        </w:rPr>
        <w:br w:type="page"/>
      </w:r>
    </w:p>
    <w:p w14:paraId="68606AC0" w14:textId="0885CABD" w:rsidR="00E3700B" w:rsidRDefault="00E3700B">
      <w:pPr>
        <w:bidi w:val="0"/>
        <w:rPr>
          <w:rFonts w:cstheme="majorBidi"/>
          <w:szCs w:val="28"/>
          <w:rtl/>
          <w:lang w:bidi="ar-SY"/>
        </w:rPr>
      </w:pPr>
    </w:p>
    <w:p w14:paraId="05771237" w14:textId="77777777" w:rsidR="00D71AF8" w:rsidRDefault="00D71AF8" w:rsidP="00D71AF8">
      <w:pPr>
        <w:bidi w:val="0"/>
        <w:rPr>
          <w:rFonts w:ascii="Aptos Display" w:eastAsia="Times New Roman" w:hAnsi="Aptos Display" w:cs="Times New Roman"/>
          <w:bCs/>
          <w:color w:val="0F4761" w:themeColor="accent1" w:themeShade="BF"/>
          <w:sz w:val="40"/>
          <w:szCs w:val="40"/>
          <w:rtl/>
          <w:lang w:bidi="ar-SY"/>
        </w:rPr>
      </w:pPr>
    </w:p>
    <w:p w14:paraId="44027277" w14:textId="77777777" w:rsidR="00D71AF8" w:rsidRDefault="00D71AF8" w:rsidP="00D71AF8">
      <w:pPr>
        <w:bidi w:val="0"/>
        <w:rPr>
          <w:rFonts w:ascii="Aptos Display" w:eastAsia="Times New Roman" w:hAnsi="Aptos Display" w:cs="Times New Roman"/>
          <w:bCs/>
          <w:color w:val="0F4761" w:themeColor="accent1" w:themeShade="BF"/>
          <w:sz w:val="40"/>
          <w:szCs w:val="40"/>
          <w:rtl/>
          <w:lang w:bidi="ar-SY"/>
        </w:rPr>
      </w:pPr>
    </w:p>
    <w:p w14:paraId="2CEE18B2" w14:textId="77777777" w:rsidR="00D71AF8" w:rsidRDefault="00D71AF8" w:rsidP="00D71AF8">
      <w:pPr>
        <w:keepNext/>
        <w:keepLines/>
        <w:spacing w:before="360" w:after="80" w:line="276" w:lineRule="auto"/>
        <w:jc w:val="center"/>
        <w:outlineLvl w:val="0"/>
        <w:rPr>
          <w:rFonts w:ascii="Aptos Display" w:eastAsia="Times New Roman" w:hAnsi="Aptos Display" w:cs="Times New Roman"/>
          <w:bCs/>
          <w:color w:val="0F4761" w:themeColor="accent1" w:themeShade="BF"/>
          <w:sz w:val="40"/>
          <w:szCs w:val="40"/>
          <w:rtl/>
          <w:lang w:bidi="ar-SY"/>
        </w:rPr>
      </w:pPr>
    </w:p>
    <w:p w14:paraId="453639DC" w14:textId="77777777" w:rsidR="00D71AF8" w:rsidRPr="005B72CB" w:rsidRDefault="00D71AF8" w:rsidP="00D71AF8">
      <w:pPr>
        <w:spacing w:line="276" w:lineRule="auto"/>
        <w:jc w:val="center"/>
        <w:rPr>
          <w:rFonts w:ascii="Times New Roman" w:eastAsia="Aptos" w:hAnsi="Times New Roman" w:cs="Arial"/>
          <w:sz w:val="36"/>
          <w:szCs w:val="36"/>
        </w:rPr>
      </w:pPr>
    </w:p>
    <w:p w14:paraId="4C56748E" w14:textId="77777777" w:rsidR="00D71AF8" w:rsidRPr="005B72CB" w:rsidRDefault="00D71AF8" w:rsidP="00D71AF8">
      <w:pPr>
        <w:spacing w:line="276" w:lineRule="auto"/>
        <w:jc w:val="center"/>
        <w:rPr>
          <w:rFonts w:ascii="Times New Roman" w:eastAsia="Aptos" w:hAnsi="Times New Roman" w:cs="Arial"/>
          <w:sz w:val="36"/>
          <w:szCs w:val="36"/>
        </w:rPr>
      </w:pPr>
    </w:p>
    <w:p w14:paraId="2BC237F0" w14:textId="77777777" w:rsidR="00D71AF8" w:rsidRPr="005B72CB" w:rsidRDefault="00D71AF8" w:rsidP="00D71AF8">
      <w:pPr>
        <w:spacing w:line="276" w:lineRule="auto"/>
        <w:jc w:val="center"/>
        <w:rPr>
          <w:rFonts w:ascii="Times New Roman" w:eastAsia="Aptos" w:hAnsi="Times New Roman" w:cs="Arial"/>
          <w:sz w:val="36"/>
          <w:szCs w:val="36"/>
        </w:rPr>
      </w:pPr>
    </w:p>
    <w:p w14:paraId="54E8CF8C" w14:textId="77777777" w:rsidR="00D71AF8" w:rsidRPr="005B72CB" w:rsidRDefault="00D71AF8" w:rsidP="00D71AF8">
      <w:pPr>
        <w:spacing w:line="276" w:lineRule="auto"/>
        <w:jc w:val="center"/>
        <w:rPr>
          <w:rFonts w:ascii="Times New Roman" w:eastAsia="Aptos" w:hAnsi="Times New Roman" w:cs="Arial"/>
          <w:sz w:val="36"/>
          <w:szCs w:val="36"/>
        </w:rPr>
      </w:pPr>
    </w:p>
    <w:p w14:paraId="026F1424" w14:textId="77777777" w:rsidR="00D71AF8" w:rsidRPr="006A03FB" w:rsidRDefault="00D71AF8" w:rsidP="00D71AF8">
      <w:pPr>
        <w:spacing w:line="276" w:lineRule="auto"/>
        <w:jc w:val="center"/>
        <w:rPr>
          <w:rFonts w:ascii="Times New Roman" w:eastAsia="Aptos" w:hAnsi="Times New Roman" w:cs="Arial"/>
          <w:sz w:val="36"/>
          <w:szCs w:val="36"/>
        </w:rPr>
      </w:pPr>
    </w:p>
    <w:p w14:paraId="03B5BC45" w14:textId="2DFFB134" w:rsidR="00E3700B" w:rsidRDefault="00E3700B" w:rsidP="00E3700B">
      <w:pPr>
        <w:spacing w:line="276" w:lineRule="auto"/>
        <w:jc w:val="center"/>
        <w:rPr>
          <w:rFonts w:ascii="Times New Roman" w:eastAsia="Aptos" w:hAnsi="Times New Roman" w:cs="Arial"/>
          <w:b/>
          <w:bCs/>
          <w:sz w:val="48"/>
          <w:szCs w:val="48"/>
          <w:lang w:bidi="ar-SY"/>
        </w:rPr>
      </w:pPr>
      <w:r>
        <w:rPr>
          <w:rFonts w:ascii="Times New Roman" w:eastAsia="Aptos" w:hAnsi="Times New Roman" w:cs="Arial" w:hint="cs"/>
          <w:b/>
          <w:bCs/>
          <w:sz w:val="48"/>
          <w:szCs w:val="48"/>
          <w:rtl/>
          <w:lang w:bidi="ar-SY"/>
        </w:rPr>
        <w:t>المراجع</w:t>
      </w:r>
    </w:p>
    <w:p w14:paraId="682BA8EC" w14:textId="6DFC6389" w:rsidR="00BB2181" w:rsidRPr="00E3700B" w:rsidRDefault="00BB2181" w:rsidP="00E3700B">
      <w:pPr>
        <w:spacing w:line="276" w:lineRule="auto"/>
        <w:jc w:val="center"/>
        <w:rPr>
          <w:rFonts w:ascii="Times New Roman" w:eastAsia="Aptos" w:hAnsi="Times New Roman" w:cs="Arial"/>
          <w:b/>
          <w:bCs/>
          <w:sz w:val="48"/>
          <w:szCs w:val="48"/>
          <w:rtl/>
          <w:lang w:bidi="ar-SY"/>
        </w:rPr>
      </w:pPr>
      <w:r>
        <w:rPr>
          <w:b/>
          <w:bCs/>
          <w:noProof/>
          <w:sz w:val="36"/>
          <w:szCs w:val="36"/>
          <w:rtl/>
          <w:lang w:val="ar-SY" w:bidi="ar-SY"/>
        </w:rPr>
        <w:drawing>
          <wp:inline distT="0" distB="0" distL="0" distR="0" wp14:anchorId="06837E00" wp14:editId="7A2E2007">
            <wp:extent cx="5943600" cy="1133475"/>
            <wp:effectExtent l="0" t="0" r="0" b="0"/>
            <wp:docPr id="627568341" name="Picture 3"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2318" name="Picture 3" descr="A black background with a black border&#10;&#10;AI-generated content may be incorrect."/>
                    <pic:cNvPicPr/>
                  </pic:nvPicPr>
                  <pic:blipFill rotWithShape="1">
                    <a:blip r:embed="rId9" cstate="print">
                      <a:extLst>
                        <a:ext uri="{28A0092B-C50C-407E-A947-70E740481C1C}">
                          <a14:useLocalDpi xmlns:a14="http://schemas.microsoft.com/office/drawing/2010/main" val="0"/>
                        </a:ext>
                      </a:extLst>
                    </a:blip>
                    <a:srcRect t="35577" b="35817"/>
                    <a:stretch>
                      <a:fillRect/>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14:paraId="6E0467B3" w14:textId="77777777" w:rsidR="00E3700B" w:rsidRPr="00E3700B" w:rsidRDefault="00E3700B" w:rsidP="00E3700B">
      <w:pPr>
        <w:bidi w:val="0"/>
        <w:spacing w:line="276" w:lineRule="auto"/>
        <w:rPr>
          <w:rFonts w:ascii="Times New Roman" w:eastAsia="Aptos" w:hAnsi="Times New Roman" w:cs="Arial"/>
          <w:b/>
          <w:bCs/>
          <w:sz w:val="36"/>
          <w:szCs w:val="36"/>
          <w:rtl/>
          <w:lang w:bidi="ar-SY"/>
        </w:rPr>
      </w:pPr>
      <w:r w:rsidRPr="00E3700B">
        <w:rPr>
          <w:rFonts w:ascii="Times New Roman" w:eastAsia="Aptos" w:hAnsi="Times New Roman" w:cs="Arial"/>
          <w:b/>
          <w:bCs/>
          <w:kern w:val="0"/>
          <w:sz w:val="36"/>
          <w:szCs w:val="36"/>
          <w:rtl/>
          <w:lang w:bidi="ar-SY"/>
          <w14:ligatures w14:val="none"/>
        </w:rPr>
        <w:br w:type="page"/>
      </w:r>
    </w:p>
    <w:p w14:paraId="1B4F08BD" w14:textId="50A328EB" w:rsidR="00E3700B" w:rsidRPr="00BF1059" w:rsidRDefault="00E3700B" w:rsidP="001252A4">
      <w:pPr>
        <w:pStyle w:val="H1"/>
        <w:rPr>
          <w:rFonts w:eastAsia="Times New Roman"/>
        </w:rPr>
      </w:pPr>
      <w:bookmarkStart w:id="448" w:name="_Toc203158165"/>
      <w:commentRangeStart w:id="449"/>
      <w:r w:rsidRPr="00BF1059">
        <w:rPr>
          <w:rFonts w:eastAsia="Times New Roman"/>
          <w:rtl/>
        </w:rPr>
        <w:lastRenderedPageBreak/>
        <w:t>ال</w:t>
      </w:r>
      <w:r w:rsidRPr="00BF1059">
        <w:rPr>
          <w:rFonts w:eastAsia="Times New Roman" w:hint="cs"/>
          <w:rtl/>
        </w:rPr>
        <w:t>مراجع</w:t>
      </w:r>
      <w:bookmarkEnd w:id="448"/>
      <w:commentRangeEnd w:id="449"/>
      <w:r w:rsidR="007F1AD2">
        <w:rPr>
          <w:rStyle w:val="CommentReference"/>
          <w:rFonts w:asciiTheme="majorBidi" w:eastAsiaTheme="minorHAnsi" w:hAnsiTheme="majorBidi" w:cstheme="minorBidi"/>
          <w:b w:val="0"/>
          <w:bCs w:val="0"/>
          <w:color w:val="auto"/>
          <w:lang w:bidi="ar-SA"/>
        </w:rPr>
        <w:commentReference w:id="449"/>
      </w:r>
    </w:p>
    <w:p w14:paraId="513E2F1D" w14:textId="38D0E87B" w:rsidR="00A27670" w:rsidRPr="00C347F5" w:rsidRDefault="008F065F" w:rsidP="00C347F5">
      <w:pPr>
        <w:bidi w:val="0"/>
        <w:ind w:left="360"/>
        <w:rPr>
          <w:rFonts w:cstheme="majorBidi"/>
          <w:szCs w:val="28"/>
          <w:lang w:bidi="ar-SY"/>
        </w:rPr>
      </w:pPr>
      <w:r>
        <w:rPr>
          <w:rFonts w:cstheme="majorBidi"/>
          <w:szCs w:val="28"/>
          <w:lang w:bidi="ar-SY"/>
        </w:rPr>
        <w:t xml:space="preserve">[1] </w:t>
      </w:r>
      <w:r w:rsidR="003A2BEC" w:rsidRPr="00C347F5">
        <w:rPr>
          <w:rFonts w:cstheme="majorBidi"/>
          <w:szCs w:val="28"/>
          <w:lang w:bidi="ar-SY"/>
        </w:rPr>
        <w:t>Microsoft</w:t>
      </w:r>
      <w:r w:rsidR="00E817AA" w:rsidRPr="00C347F5">
        <w:rPr>
          <w:rFonts w:cstheme="majorBidi"/>
          <w:szCs w:val="28"/>
          <w:lang w:bidi="ar-SY"/>
        </w:rPr>
        <w:t>, ASP.NET Core documentatio</w:t>
      </w:r>
      <w:r w:rsidR="001677E8" w:rsidRPr="00C347F5">
        <w:rPr>
          <w:rFonts w:cstheme="majorBidi"/>
          <w:szCs w:val="28"/>
          <w:lang w:bidi="ar-SY"/>
        </w:rPr>
        <w:t xml:space="preserve">n </w:t>
      </w:r>
    </w:p>
    <w:p w14:paraId="7A3C74E5" w14:textId="3B83FAED" w:rsidR="0016454A" w:rsidRPr="00C347F5" w:rsidRDefault="001677E8" w:rsidP="00C347F5">
      <w:pPr>
        <w:bidi w:val="0"/>
        <w:ind w:left="360"/>
        <w:rPr>
          <w:rFonts w:cstheme="majorBidi"/>
          <w:szCs w:val="28"/>
          <w:lang w:bidi="ar-SY"/>
        </w:rPr>
      </w:pPr>
      <w:r w:rsidRPr="00C347F5">
        <w:rPr>
          <w:rFonts w:cstheme="majorBidi"/>
          <w:szCs w:val="28"/>
          <w:lang w:bidi="ar-SY"/>
        </w:rPr>
        <w:t>[https://learn.microsoft.com/en-us/aspnet/core/?view=aspnetcore-9.0]</w:t>
      </w:r>
    </w:p>
    <w:p w14:paraId="06E4D690" w14:textId="2DDA7C94" w:rsidR="001677E8" w:rsidRPr="00C347F5" w:rsidRDefault="008F065F" w:rsidP="00C347F5">
      <w:pPr>
        <w:bidi w:val="0"/>
        <w:ind w:left="360"/>
        <w:rPr>
          <w:rFonts w:cstheme="majorBidi"/>
          <w:szCs w:val="28"/>
          <w:lang w:bidi="ar-SY"/>
        </w:rPr>
      </w:pPr>
      <w:r>
        <w:rPr>
          <w:rFonts w:cstheme="majorBidi"/>
          <w:szCs w:val="28"/>
          <w:lang w:bidi="ar-SY"/>
        </w:rPr>
        <w:t xml:space="preserve">[2] </w:t>
      </w:r>
      <w:r w:rsidR="00784F6D" w:rsidRPr="00C347F5">
        <w:rPr>
          <w:rFonts w:cstheme="majorBidi"/>
          <w:szCs w:val="28"/>
          <w:lang w:bidi="ar-SY"/>
        </w:rPr>
        <w:t>Bootstrap</w:t>
      </w:r>
      <w:r w:rsidR="00A27670" w:rsidRPr="00C347F5">
        <w:rPr>
          <w:rFonts w:cstheme="majorBidi"/>
          <w:szCs w:val="28"/>
          <w:lang w:bidi="ar-SY"/>
        </w:rPr>
        <w:t>, Bootstrap documentation</w:t>
      </w:r>
    </w:p>
    <w:p w14:paraId="2679C094" w14:textId="6313BFEB" w:rsidR="00A27670" w:rsidRPr="00C347F5" w:rsidRDefault="00A27670" w:rsidP="00C347F5">
      <w:pPr>
        <w:bidi w:val="0"/>
        <w:ind w:left="360"/>
        <w:rPr>
          <w:rFonts w:cstheme="majorBidi"/>
          <w:szCs w:val="28"/>
          <w:lang w:bidi="ar-SY"/>
        </w:rPr>
      </w:pPr>
      <w:r w:rsidRPr="00C347F5">
        <w:rPr>
          <w:rFonts w:cstheme="majorBidi"/>
          <w:szCs w:val="28"/>
          <w:lang w:bidi="ar-SY"/>
        </w:rPr>
        <w:t>[https://getbootstrap.com/docs/5.3/getting-started/introduction/]</w:t>
      </w:r>
    </w:p>
    <w:p w14:paraId="03A74AB7" w14:textId="6CE8C906" w:rsidR="00270905" w:rsidRPr="00C347F5" w:rsidRDefault="008F065F" w:rsidP="00C347F5">
      <w:pPr>
        <w:bidi w:val="0"/>
        <w:ind w:left="360"/>
        <w:rPr>
          <w:rFonts w:cstheme="majorBidi"/>
          <w:szCs w:val="28"/>
          <w:lang w:bidi="ar-SY"/>
        </w:rPr>
      </w:pPr>
      <w:r>
        <w:rPr>
          <w:rFonts w:cstheme="majorBidi"/>
          <w:szCs w:val="28"/>
          <w:lang w:bidi="ar-SY"/>
        </w:rPr>
        <w:t xml:space="preserve">[3] </w:t>
      </w:r>
      <w:r w:rsidR="00270905" w:rsidRPr="00C347F5">
        <w:rPr>
          <w:rFonts w:cstheme="majorBidi"/>
          <w:szCs w:val="28"/>
          <w:lang w:bidi="ar-SY"/>
        </w:rPr>
        <w:t>Microsoft, Entity Framework documentation</w:t>
      </w:r>
    </w:p>
    <w:p w14:paraId="4D328121" w14:textId="0CCEE92E" w:rsidR="00270905" w:rsidRPr="00C347F5" w:rsidRDefault="00270905" w:rsidP="00C347F5">
      <w:pPr>
        <w:bidi w:val="0"/>
        <w:ind w:left="360"/>
        <w:rPr>
          <w:rFonts w:cstheme="majorBidi"/>
          <w:szCs w:val="28"/>
          <w:lang w:bidi="ar-SY"/>
        </w:rPr>
      </w:pPr>
      <w:r w:rsidRPr="00C347F5">
        <w:rPr>
          <w:rFonts w:cstheme="majorBidi"/>
          <w:szCs w:val="28"/>
          <w:lang w:bidi="ar-SY"/>
        </w:rPr>
        <w:t>[https://learn.microsoft.com/en-us/ef/]</w:t>
      </w:r>
    </w:p>
    <w:p w14:paraId="78835C71" w14:textId="6D75DE6B" w:rsidR="00846873" w:rsidRPr="00C347F5" w:rsidRDefault="008F065F" w:rsidP="00C347F5">
      <w:pPr>
        <w:bidi w:val="0"/>
        <w:ind w:left="360"/>
        <w:rPr>
          <w:rFonts w:cstheme="majorBidi"/>
          <w:szCs w:val="28"/>
          <w:lang w:bidi="ar-SY"/>
        </w:rPr>
      </w:pPr>
      <w:r>
        <w:rPr>
          <w:rFonts w:cstheme="majorBidi"/>
          <w:szCs w:val="28"/>
          <w:lang w:bidi="ar-SY"/>
        </w:rPr>
        <w:t xml:space="preserve">[4] </w:t>
      </w:r>
      <w:r w:rsidR="00974CBD" w:rsidRPr="00C347F5">
        <w:rPr>
          <w:rFonts w:cstheme="majorBidi"/>
          <w:szCs w:val="28"/>
          <w:lang w:bidi="ar-SY"/>
        </w:rPr>
        <w:t xml:space="preserve">Andrew Lock, </w:t>
      </w:r>
      <w:r w:rsidR="007946CB" w:rsidRPr="00C347F5">
        <w:rPr>
          <w:rFonts w:cstheme="majorBidi"/>
          <w:szCs w:val="28"/>
          <w:lang w:bidi="ar-SY"/>
        </w:rPr>
        <w:t>ASP.NET Core in Action</w:t>
      </w:r>
      <w:r w:rsidR="005734B1" w:rsidRPr="00C347F5">
        <w:rPr>
          <w:rFonts w:cstheme="majorBidi"/>
          <w:szCs w:val="28"/>
          <w:lang w:bidi="ar-SY"/>
        </w:rPr>
        <w:t xml:space="preserve"> Third Edition</w:t>
      </w:r>
      <w:r w:rsidR="007946CB" w:rsidRPr="00C347F5">
        <w:rPr>
          <w:rFonts w:cstheme="majorBidi"/>
          <w:szCs w:val="28"/>
          <w:lang w:bidi="ar-SY"/>
        </w:rPr>
        <w:t>, Manning</w:t>
      </w:r>
      <w:r w:rsidR="005734B1" w:rsidRPr="00C347F5">
        <w:rPr>
          <w:rFonts w:cstheme="majorBidi"/>
          <w:szCs w:val="28"/>
          <w:lang w:bidi="ar-SY"/>
        </w:rPr>
        <w:t xml:space="preserve"> 2023</w:t>
      </w:r>
    </w:p>
    <w:p w14:paraId="2486D14A" w14:textId="2806D773" w:rsidR="00454CA1" w:rsidRPr="00C347F5" w:rsidRDefault="0057033A" w:rsidP="00C347F5">
      <w:pPr>
        <w:bidi w:val="0"/>
        <w:ind w:left="360"/>
        <w:rPr>
          <w:rFonts w:cstheme="majorBidi"/>
          <w:szCs w:val="28"/>
          <w:lang w:bidi="ar-SY"/>
        </w:rPr>
      </w:pPr>
      <w:r>
        <w:rPr>
          <w:rFonts w:cstheme="majorBidi"/>
          <w:szCs w:val="28"/>
          <w:lang w:bidi="ar-SY"/>
        </w:rPr>
        <w:t xml:space="preserve">[5] </w:t>
      </w:r>
      <w:r w:rsidR="00454CA1" w:rsidRPr="00C347F5">
        <w:rPr>
          <w:rFonts w:cstheme="majorBidi"/>
          <w:szCs w:val="28"/>
          <w:lang w:bidi="ar-SY"/>
        </w:rPr>
        <w:t xml:space="preserve">Adam Freeman, Pro ASP.NET Core 7 Tenth Edition, Manning </w:t>
      </w:r>
      <w:r w:rsidR="00DC44B3" w:rsidRPr="00C347F5">
        <w:rPr>
          <w:rFonts w:cstheme="majorBidi"/>
          <w:szCs w:val="28"/>
          <w:lang w:bidi="ar-SY"/>
        </w:rPr>
        <w:t>2023</w:t>
      </w:r>
    </w:p>
    <w:p w14:paraId="7B792045" w14:textId="31970DB5" w:rsidR="008A49AD" w:rsidRPr="00C347F5" w:rsidRDefault="0057033A" w:rsidP="00C347F5">
      <w:pPr>
        <w:bidi w:val="0"/>
        <w:ind w:left="360"/>
        <w:rPr>
          <w:rFonts w:cstheme="majorBidi"/>
          <w:szCs w:val="28"/>
          <w:lang w:bidi="ar-SY"/>
        </w:rPr>
      </w:pPr>
      <w:r>
        <w:rPr>
          <w:rFonts w:cstheme="majorBidi"/>
          <w:szCs w:val="28"/>
          <w:lang w:bidi="ar-SY"/>
        </w:rPr>
        <w:t>[</w:t>
      </w:r>
      <w:ins w:id="450" w:author="Khair Horani" w:date="2025-07-15T15:05:00Z" w16du:dateUtc="2025-07-15T12:05:00Z">
        <w:r w:rsidR="00594AAA">
          <w:rPr>
            <w:rFonts w:cstheme="majorBidi" w:hint="cs"/>
            <w:szCs w:val="28"/>
            <w:rtl/>
            <w:lang w:bidi="ar-SY"/>
          </w:rPr>
          <w:t>6</w:t>
        </w:r>
      </w:ins>
      <w:r>
        <w:rPr>
          <w:rFonts w:cstheme="majorBidi"/>
          <w:szCs w:val="28"/>
          <w:lang w:bidi="ar-SY"/>
        </w:rPr>
        <w:t xml:space="preserve">] </w:t>
      </w:r>
      <w:r w:rsidR="00E34FD9" w:rsidRPr="00C347F5">
        <w:rPr>
          <w:rFonts w:cstheme="majorBidi"/>
          <w:szCs w:val="28"/>
          <w:lang w:bidi="ar-SY"/>
        </w:rPr>
        <w:t>AdminLTE</w:t>
      </w:r>
      <w:r w:rsidR="008A49AD" w:rsidRPr="00C347F5">
        <w:rPr>
          <w:rFonts w:cstheme="majorBidi"/>
          <w:szCs w:val="28"/>
          <w:lang w:bidi="ar-SY"/>
        </w:rPr>
        <w:t>, AdminLTE Bootstrap Admin Dashboard</w:t>
      </w:r>
    </w:p>
    <w:p w14:paraId="67295473" w14:textId="0627FAC9" w:rsidR="00126F0B" w:rsidRPr="00C347F5" w:rsidRDefault="008A49AD" w:rsidP="00C347F5">
      <w:pPr>
        <w:bidi w:val="0"/>
        <w:ind w:left="360"/>
        <w:rPr>
          <w:rFonts w:cstheme="majorBidi"/>
          <w:szCs w:val="28"/>
          <w:lang w:bidi="ar-SY"/>
        </w:rPr>
      </w:pPr>
      <w:r w:rsidRPr="00C347F5">
        <w:rPr>
          <w:rFonts w:cstheme="majorBidi"/>
          <w:szCs w:val="28"/>
          <w:lang w:bidi="ar-SY"/>
        </w:rPr>
        <w:t>[</w:t>
      </w:r>
      <w:r w:rsidR="00531C61" w:rsidRPr="00C347F5">
        <w:rPr>
          <w:rFonts w:cstheme="majorBidi"/>
          <w:szCs w:val="28"/>
          <w:lang w:bidi="ar-SY"/>
        </w:rPr>
        <w:t>https://adminlte.io/docs/3.2/]</w:t>
      </w:r>
    </w:p>
    <w:p w14:paraId="130E48C3" w14:textId="5D3BA5F4" w:rsidR="005E00F1" w:rsidRPr="00C347F5" w:rsidRDefault="0057033A" w:rsidP="00C347F5">
      <w:pPr>
        <w:bidi w:val="0"/>
        <w:ind w:left="360"/>
        <w:rPr>
          <w:rFonts w:cstheme="majorBidi"/>
          <w:szCs w:val="28"/>
          <w:lang w:bidi="ar-SY"/>
        </w:rPr>
      </w:pPr>
      <w:r>
        <w:rPr>
          <w:rFonts w:cstheme="majorBidi"/>
          <w:szCs w:val="28"/>
          <w:lang w:bidi="ar-SY"/>
        </w:rPr>
        <w:t>[</w:t>
      </w:r>
      <w:ins w:id="451" w:author="Khair Horani" w:date="2025-07-15T15:05:00Z" w16du:dateUtc="2025-07-15T12:05:00Z">
        <w:r w:rsidR="00594AAA">
          <w:rPr>
            <w:rFonts w:cstheme="majorBidi" w:hint="cs"/>
            <w:szCs w:val="28"/>
            <w:rtl/>
            <w:lang w:bidi="ar-SY"/>
          </w:rPr>
          <w:t>7</w:t>
        </w:r>
      </w:ins>
      <w:r>
        <w:rPr>
          <w:rFonts w:cstheme="majorBidi"/>
          <w:szCs w:val="28"/>
          <w:lang w:bidi="ar-SY"/>
        </w:rPr>
        <w:t xml:space="preserve">] </w:t>
      </w:r>
      <w:r w:rsidR="006204B5" w:rsidRPr="00C347F5">
        <w:rPr>
          <w:rFonts w:cstheme="majorBidi"/>
          <w:szCs w:val="28"/>
          <w:lang w:bidi="ar-SY"/>
        </w:rPr>
        <w:t>Chart.js, Chart.js documentation</w:t>
      </w:r>
    </w:p>
    <w:p w14:paraId="70B9CF82" w14:textId="4844E94E" w:rsidR="006204B5" w:rsidRPr="00C347F5" w:rsidRDefault="006204B5" w:rsidP="00C347F5">
      <w:pPr>
        <w:bidi w:val="0"/>
        <w:ind w:left="360"/>
        <w:rPr>
          <w:rFonts w:cstheme="majorBidi"/>
          <w:szCs w:val="28"/>
          <w:rtl/>
          <w:lang w:bidi="ar-SY"/>
        </w:rPr>
      </w:pPr>
      <w:r w:rsidRPr="00C347F5">
        <w:rPr>
          <w:rFonts w:cstheme="majorBidi"/>
          <w:szCs w:val="28"/>
          <w:lang w:bidi="ar-SY"/>
        </w:rPr>
        <w:t>[</w:t>
      </w:r>
      <w:r w:rsidR="00A6347B" w:rsidRPr="00C347F5">
        <w:rPr>
          <w:rFonts w:cstheme="majorBidi"/>
          <w:szCs w:val="28"/>
          <w:lang w:bidi="ar-SY"/>
        </w:rPr>
        <w:t>https://www.chartjs.org/docs/latest/]</w:t>
      </w:r>
    </w:p>
    <w:p w14:paraId="1199D100" w14:textId="47FE4193" w:rsidR="00503D5D" w:rsidRPr="00C347F5" w:rsidRDefault="0057033A" w:rsidP="00C347F5">
      <w:pPr>
        <w:bidi w:val="0"/>
        <w:ind w:left="360"/>
        <w:rPr>
          <w:rFonts w:cstheme="majorBidi"/>
          <w:szCs w:val="28"/>
          <w:lang w:bidi="ar-SY"/>
        </w:rPr>
      </w:pPr>
      <w:r>
        <w:rPr>
          <w:rFonts w:cstheme="majorBidi"/>
          <w:szCs w:val="28"/>
          <w:lang w:bidi="ar-SY"/>
        </w:rPr>
        <w:t>[</w:t>
      </w:r>
      <w:ins w:id="452" w:author="Khair Horani" w:date="2025-07-15T15:05:00Z" w16du:dateUtc="2025-07-15T12:05:00Z">
        <w:r w:rsidR="00594AAA">
          <w:rPr>
            <w:rFonts w:cstheme="majorBidi" w:hint="cs"/>
            <w:szCs w:val="28"/>
            <w:rtl/>
            <w:lang w:bidi="ar-SY"/>
          </w:rPr>
          <w:t>8</w:t>
        </w:r>
      </w:ins>
      <w:r>
        <w:rPr>
          <w:rFonts w:cstheme="majorBidi"/>
          <w:szCs w:val="28"/>
          <w:lang w:bidi="ar-SY"/>
        </w:rPr>
        <w:t xml:space="preserve">] </w:t>
      </w:r>
      <w:r w:rsidR="00124A7E" w:rsidRPr="00C347F5">
        <w:rPr>
          <w:rFonts w:cstheme="majorBidi"/>
          <w:szCs w:val="28"/>
          <w:lang w:bidi="ar-SY"/>
        </w:rPr>
        <w:t>Leaflet, Leaflet</w:t>
      </w:r>
      <w:r w:rsidR="00503D5D" w:rsidRPr="00C347F5">
        <w:rPr>
          <w:rFonts w:cstheme="majorBidi"/>
          <w:szCs w:val="28"/>
          <w:lang w:bidi="ar-SY"/>
        </w:rPr>
        <w:t>js documentation</w:t>
      </w:r>
    </w:p>
    <w:p w14:paraId="5239F97C" w14:textId="4279E16E" w:rsidR="006215F5" w:rsidRPr="00C347F5" w:rsidRDefault="00503D5D" w:rsidP="00C347F5">
      <w:pPr>
        <w:bidi w:val="0"/>
        <w:ind w:left="360"/>
        <w:rPr>
          <w:rFonts w:cstheme="majorBidi"/>
          <w:szCs w:val="28"/>
          <w:lang w:bidi="ar-SY"/>
        </w:rPr>
      </w:pPr>
      <w:r w:rsidRPr="00C347F5">
        <w:rPr>
          <w:rFonts w:cstheme="majorBidi"/>
          <w:szCs w:val="28"/>
          <w:lang w:bidi="ar-SY"/>
        </w:rPr>
        <w:t xml:space="preserve">[https://leafletjs.com/reference.html] </w:t>
      </w:r>
    </w:p>
    <w:sectPr w:rsidR="006215F5" w:rsidRPr="00C347F5" w:rsidSect="00785DAF">
      <w:footerReference w:type="default" r:id="rId40"/>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4" w:author="Wassim Ramadan" w:date="2025-07-15T09:11:00Z" w:initials="WR">
    <w:p w14:paraId="4DC4E7B3" w14:textId="77777777" w:rsidR="00284E48" w:rsidRDefault="00284E48" w:rsidP="00284E48">
      <w:pPr>
        <w:pStyle w:val="CommentText"/>
        <w:jc w:val="both"/>
        <w:rPr>
          <w:rtl/>
        </w:rPr>
      </w:pPr>
      <w:r>
        <w:rPr>
          <w:rStyle w:val="CommentReference"/>
        </w:rPr>
        <w:annotationRef/>
      </w:r>
      <w:r>
        <w:rPr>
          <w:rFonts w:hint="cs"/>
          <w:rtl/>
        </w:rPr>
        <w:t>بتعملو تنسيق كل الفقرات متل هي الفقرة</w:t>
      </w:r>
    </w:p>
    <w:p w14:paraId="7CCAAEC5" w14:textId="2661001A" w:rsidR="00284E48" w:rsidRDefault="00284E48" w:rsidP="00284E48">
      <w:pPr>
        <w:pStyle w:val="CommentText"/>
        <w:jc w:val="both"/>
      </w:pPr>
      <w:r>
        <w:rPr>
          <w:rFonts w:hint="cs"/>
          <w:rtl/>
        </w:rPr>
        <w:t>ضبط من الطرفين + انزياح بداية الفقرة حوالي 1سم</w:t>
      </w:r>
    </w:p>
  </w:comment>
  <w:comment w:id="182" w:author="Wassim Ramadan" w:date="2025-07-15T09:27:00Z" w:initials="WR">
    <w:p w14:paraId="6AFEC4DE" w14:textId="77777777" w:rsidR="00D01552" w:rsidRDefault="00D01552">
      <w:pPr>
        <w:pStyle w:val="CommentText"/>
        <w:rPr>
          <w:rtl/>
          <w:lang w:bidi="ar-SY"/>
        </w:rPr>
      </w:pPr>
      <w:r>
        <w:rPr>
          <w:rStyle w:val="CommentReference"/>
        </w:rPr>
        <w:annotationRef/>
      </w:r>
      <w:r>
        <w:rPr>
          <w:rFonts w:hint="cs"/>
          <w:rtl/>
          <w:lang w:bidi="ar-SY"/>
        </w:rPr>
        <w:t>حذف العنوان تفاصيل التقنية من كل الفقرات لأنها ليست تقنيات وإنما أغلبها لغات.</w:t>
      </w:r>
    </w:p>
    <w:p w14:paraId="07100188" w14:textId="39329DA0" w:rsidR="00D01552" w:rsidRDefault="00D01552">
      <w:pPr>
        <w:pStyle w:val="CommentText"/>
        <w:rPr>
          <w:rtl/>
          <w:lang w:bidi="ar-SY"/>
        </w:rPr>
      </w:pPr>
      <w:r>
        <w:rPr>
          <w:rFonts w:hint="cs"/>
          <w:rtl/>
          <w:lang w:bidi="ar-SY"/>
        </w:rPr>
        <w:t>انتبهو ماتقولو هالكلمة بالمناقشة</w:t>
      </w:r>
    </w:p>
  </w:comment>
  <w:comment w:id="213" w:author="Wassim Ramadan" w:date="2025-07-15T09:29:00Z" w:initials="WR">
    <w:p w14:paraId="779F48CE" w14:textId="7A574ED4" w:rsidR="00D01552" w:rsidRDefault="00D01552">
      <w:pPr>
        <w:pStyle w:val="CommentText"/>
      </w:pPr>
      <w:r>
        <w:rPr>
          <w:rStyle w:val="CommentReference"/>
        </w:rPr>
        <w:annotationRef/>
      </w:r>
      <w:r>
        <w:rPr>
          <w:rFonts w:hint="cs"/>
          <w:rtl/>
        </w:rPr>
        <w:t xml:space="preserve">رتبوهون حسب الأهمية: أدمن </w:t>
      </w:r>
      <w:r>
        <w:rPr>
          <w:rtl/>
        </w:rPr>
        <w:t>–</w:t>
      </w:r>
      <w:r>
        <w:rPr>
          <w:rFonts w:hint="cs"/>
          <w:rtl/>
        </w:rPr>
        <w:t xml:space="preserve"> مدير </w:t>
      </w:r>
      <w:r>
        <w:rPr>
          <w:rtl/>
        </w:rPr>
        <w:t>–</w:t>
      </w:r>
      <w:r>
        <w:rPr>
          <w:rFonts w:hint="cs"/>
          <w:rtl/>
        </w:rPr>
        <w:t xml:space="preserve"> موظف -مواطن - زائر</w:t>
      </w:r>
    </w:p>
  </w:comment>
  <w:comment w:id="224" w:author="Wassim Ramadan" w:date="2025-07-15T09:30:00Z" w:initials="WR">
    <w:p w14:paraId="45412168" w14:textId="77777777" w:rsidR="004625FC" w:rsidRDefault="004625FC" w:rsidP="004625FC">
      <w:pPr>
        <w:pStyle w:val="CommentText"/>
      </w:pPr>
      <w:r>
        <w:rPr>
          <w:rStyle w:val="CommentReference"/>
        </w:rPr>
        <w:annotationRef/>
      </w:r>
      <w:r>
        <w:rPr>
          <w:rFonts w:hint="cs"/>
          <w:rtl/>
        </w:rPr>
        <w:t>يقدم طلب أو شكوى؟</w:t>
      </w:r>
    </w:p>
  </w:comment>
  <w:comment w:id="232" w:author="Wassim Ramadan" w:date="2025-07-15T09:32:00Z" w:initials="WR">
    <w:p w14:paraId="04A48C8F" w14:textId="77777777" w:rsidR="004625FC" w:rsidRDefault="004625FC" w:rsidP="004625FC">
      <w:pPr>
        <w:pStyle w:val="CommentText"/>
      </w:pPr>
      <w:r>
        <w:rPr>
          <w:rStyle w:val="CommentReference"/>
        </w:rPr>
        <w:annotationRef/>
      </w:r>
      <w:r>
        <w:rPr>
          <w:rFonts w:hint="cs"/>
          <w:rtl/>
        </w:rPr>
        <w:t>ألا يوجد إنجاز للمهمة</w:t>
      </w:r>
      <w:r>
        <w:rPr>
          <w:rtl/>
        </w:rPr>
        <w:br/>
      </w:r>
      <w:r>
        <w:rPr>
          <w:rFonts w:hint="cs"/>
          <w:rtl/>
        </w:rPr>
        <w:t>عرض الطلبات أو المهام؟</w:t>
      </w:r>
    </w:p>
  </w:comment>
  <w:comment w:id="367" w:author="Wassim Ramadan" w:date="2025-07-15T09:34:00Z" w:initials="WR">
    <w:p w14:paraId="220CD5B3" w14:textId="6BD5FC48" w:rsidR="007F1AD2" w:rsidRDefault="007F1AD2">
      <w:pPr>
        <w:pStyle w:val="CommentText"/>
      </w:pPr>
      <w:r>
        <w:rPr>
          <w:rStyle w:val="CommentReference"/>
        </w:rPr>
        <w:annotationRef/>
      </w:r>
      <w:r>
        <w:rPr>
          <w:rFonts w:hint="cs"/>
          <w:rtl/>
        </w:rPr>
        <w:t>مخطط قاعدة البيانات</w:t>
      </w:r>
    </w:p>
  </w:comment>
  <w:comment w:id="374" w:author="Wassim Ramadan" w:date="2025-07-15T09:34:00Z" w:initials="WR">
    <w:p w14:paraId="316C8698" w14:textId="77777777" w:rsidR="007F1AD2" w:rsidRDefault="007F1AD2">
      <w:pPr>
        <w:pStyle w:val="CommentText"/>
        <w:rPr>
          <w:rtl/>
        </w:rPr>
      </w:pPr>
      <w:r>
        <w:rPr>
          <w:rFonts w:hint="cs"/>
          <w:rtl/>
        </w:rPr>
        <w:t xml:space="preserve">اقتراح ليس ملزم: </w:t>
      </w:r>
      <w:r>
        <w:rPr>
          <w:rStyle w:val="CommentReference"/>
        </w:rPr>
        <w:annotationRef/>
      </w:r>
      <w:r>
        <w:rPr>
          <w:rFonts w:hint="cs"/>
          <w:rtl/>
        </w:rPr>
        <w:t>حطو إطار أسود حول الصورة لتبين حدودها</w:t>
      </w:r>
    </w:p>
    <w:p w14:paraId="28320250" w14:textId="77777777" w:rsidR="007F1AD2" w:rsidRDefault="007F1AD2">
      <w:pPr>
        <w:pStyle w:val="CommentText"/>
        <w:rPr>
          <w:rtl/>
        </w:rPr>
      </w:pPr>
    </w:p>
    <w:p w14:paraId="240C21B5" w14:textId="239C6E87" w:rsidR="007F1AD2" w:rsidRDefault="007F1AD2">
      <w:pPr>
        <w:pStyle w:val="CommentText"/>
      </w:pPr>
      <w:r>
        <w:rPr>
          <w:rFonts w:hint="cs"/>
          <w:rtl/>
        </w:rPr>
        <w:t>يجب: وضع الكابش لكل صورة</w:t>
      </w:r>
    </w:p>
  </w:comment>
  <w:comment w:id="449" w:author="Wassim Ramadan" w:date="2025-07-15T09:36:00Z" w:initials="WR">
    <w:p w14:paraId="422C1E70" w14:textId="342062EA" w:rsidR="007F1AD2" w:rsidRDefault="007F1AD2">
      <w:pPr>
        <w:pStyle w:val="CommentText"/>
      </w:pPr>
      <w:r>
        <w:rPr>
          <w:rStyle w:val="CommentReference"/>
        </w:rPr>
        <w:annotationRef/>
      </w:r>
      <w:r>
        <w:rPr>
          <w:rStyle w:val="CommentReference"/>
          <w:rFonts w:hint="cs"/>
          <w:rtl/>
        </w:rPr>
        <w:t>يجب ربط المرجع بنص داخل الكتاب وإلا يعتبر ذلك ضعفاً</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CAAEC5" w15:done="1"/>
  <w15:commentEx w15:paraId="07100188" w15:done="1"/>
  <w15:commentEx w15:paraId="779F48CE" w15:done="1"/>
  <w15:commentEx w15:paraId="45412168" w15:done="1"/>
  <w15:commentEx w15:paraId="04A48C8F" w15:done="1"/>
  <w15:commentEx w15:paraId="220CD5B3" w15:done="1"/>
  <w15:commentEx w15:paraId="240C21B5" w15:done="1"/>
  <w15:commentEx w15:paraId="422C1E7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2099A4" w16cex:dateUtc="2025-07-15T06:11:00Z"/>
  <w16cex:commentExtensible w16cex:durableId="2C209D71" w16cex:dateUtc="2025-07-15T06:27:00Z"/>
  <w16cex:commentExtensible w16cex:durableId="2C209DF8" w16cex:dateUtc="2025-07-15T06:29:00Z"/>
  <w16cex:commentExtensible w16cex:durableId="313067AC" w16cex:dateUtc="2025-07-15T06:30:00Z"/>
  <w16cex:commentExtensible w16cex:durableId="6F7A6C7F" w16cex:dateUtc="2025-07-15T06:32:00Z"/>
  <w16cex:commentExtensible w16cex:durableId="2C209F0C" w16cex:dateUtc="2025-07-15T06:34:00Z"/>
  <w16cex:commentExtensible w16cex:durableId="2C209F2F" w16cex:dateUtc="2025-07-15T06:34:00Z"/>
  <w16cex:commentExtensible w16cex:durableId="2C209FAC" w16cex:dateUtc="2025-07-15T0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CAAEC5" w16cid:durableId="2C2099A4"/>
  <w16cid:commentId w16cid:paraId="07100188" w16cid:durableId="2C209D71"/>
  <w16cid:commentId w16cid:paraId="779F48CE" w16cid:durableId="2C209DF8"/>
  <w16cid:commentId w16cid:paraId="45412168" w16cid:durableId="313067AC"/>
  <w16cid:commentId w16cid:paraId="04A48C8F" w16cid:durableId="6F7A6C7F"/>
  <w16cid:commentId w16cid:paraId="220CD5B3" w16cid:durableId="2C209F0C"/>
  <w16cid:commentId w16cid:paraId="240C21B5" w16cid:durableId="2C209F2F"/>
  <w16cid:commentId w16cid:paraId="422C1E70" w16cid:durableId="2C209F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7A873" w14:textId="77777777" w:rsidR="00824CC7" w:rsidRDefault="00824CC7" w:rsidP="00785DAF">
      <w:pPr>
        <w:spacing w:after="0" w:line="240" w:lineRule="auto"/>
      </w:pPr>
      <w:r>
        <w:separator/>
      </w:r>
    </w:p>
    <w:p w14:paraId="4FB5F634" w14:textId="77777777" w:rsidR="00824CC7" w:rsidRDefault="00824CC7"/>
    <w:p w14:paraId="12B30C19" w14:textId="77777777" w:rsidR="00824CC7" w:rsidRDefault="00824CC7" w:rsidP="00F24DEC"/>
  </w:endnote>
  <w:endnote w:type="continuationSeparator" w:id="0">
    <w:p w14:paraId="364C7508" w14:textId="77777777" w:rsidR="00824CC7" w:rsidRDefault="00824CC7" w:rsidP="00785DAF">
      <w:pPr>
        <w:spacing w:after="0" w:line="240" w:lineRule="auto"/>
      </w:pPr>
      <w:r>
        <w:continuationSeparator/>
      </w:r>
    </w:p>
    <w:p w14:paraId="2E328AC0" w14:textId="77777777" w:rsidR="00824CC7" w:rsidRDefault="00824CC7"/>
    <w:p w14:paraId="6401AF3B" w14:textId="77777777" w:rsidR="00824CC7" w:rsidRDefault="00824CC7" w:rsidP="00F24D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449744887"/>
      <w:docPartObj>
        <w:docPartGallery w:val="Page Numbers (Bottom of Page)"/>
        <w:docPartUnique/>
      </w:docPartObj>
    </w:sdtPr>
    <w:sdtEndPr>
      <w:rPr>
        <w:noProof/>
      </w:rPr>
    </w:sdtEndPr>
    <w:sdtContent>
      <w:p w14:paraId="1CB0C177" w14:textId="069C09EA" w:rsidR="00785DAF" w:rsidRDefault="00785D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D2D6C3" w14:textId="77777777" w:rsidR="00785DAF" w:rsidRDefault="00785DAF">
    <w:pPr>
      <w:pStyle w:val="Footer"/>
    </w:pPr>
  </w:p>
  <w:p w14:paraId="53F870BA" w14:textId="77777777" w:rsidR="00BE63E7" w:rsidRDefault="00BE63E7"/>
  <w:p w14:paraId="67D157EF" w14:textId="77777777" w:rsidR="00BE63E7" w:rsidRDefault="00BE63E7" w:rsidP="00F24D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900DF0" w14:textId="77777777" w:rsidR="00824CC7" w:rsidRDefault="00824CC7" w:rsidP="00785DAF">
      <w:pPr>
        <w:spacing w:after="0" w:line="240" w:lineRule="auto"/>
      </w:pPr>
      <w:r>
        <w:separator/>
      </w:r>
    </w:p>
    <w:p w14:paraId="2D7371FA" w14:textId="77777777" w:rsidR="00824CC7" w:rsidRDefault="00824CC7"/>
    <w:p w14:paraId="40E849BB" w14:textId="77777777" w:rsidR="00824CC7" w:rsidRDefault="00824CC7" w:rsidP="00F24DEC"/>
  </w:footnote>
  <w:footnote w:type="continuationSeparator" w:id="0">
    <w:p w14:paraId="7258D4A5" w14:textId="77777777" w:rsidR="00824CC7" w:rsidRDefault="00824CC7" w:rsidP="00785DAF">
      <w:pPr>
        <w:spacing w:after="0" w:line="240" w:lineRule="auto"/>
      </w:pPr>
      <w:r>
        <w:continuationSeparator/>
      </w:r>
    </w:p>
    <w:p w14:paraId="54E2C1F7" w14:textId="77777777" w:rsidR="00824CC7" w:rsidRDefault="00824CC7"/>
    <w:p w14:paraId="1A37FCAC" w14:textId="77777777" w:rsidR="00824CC7" w:rsidRDefault="00824CC7" w:rsidP="00F24DE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37C72"/>
    <w:multiLevelType w:val="hybridMultilevel"/>
    <w:tmpl w:val="F5488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11573"/>
    <w:multiLevelType w:val="hybridMultilevel"/>
    <w:tmpl w:val="77B289FA"/>
    <w:lvl w:ilvl="0" w:tplc="B226CDE2">
      <w:start w:val="1"/>
      <w:numFmt w:val="decimal"/>
      <w:lvlText w:val="%1."/>
      <w:lvlJc w:val="left"/>
      <w:pPr>
        <w:ind w:left="990" w:hanging="360"/>
      </w:pPr>
      <w:rPr>
        <w:rFonts w:asciiTheme="majorBidi" w:hAnsiTheme="majorBidi" w:cstheme="majorBidi" w:hint="default"/>
        <w:b w:val="0"/>
        <w:bCs w:val="0"/>
        <w:color w:val="auto"/>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133C7F"/>
    <w:multiLevelType w:val="hybridMultilevel"/>
    <w:tmpl w:val="0D745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D4DE5"/>
    <w:multiLevelType w:val="hybridMultilevel"/>
    <w:tmpl w:val="D65AD2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3577F0"/>
    <w:multiLevelType w:val="hybridMultilevel"/>
    <w:tmpl w:val="2C3EA4F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E227B"/>
    <w:multiLevelType w:val="hybridMultilevel"/>
    <w:tmpl w:val="FB688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0A31D2"/>
    <w:multiLevelType w:val="hybridMultilevel"/>
    <w:tmpl w:val="89F86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724F3D"/>
    <w:multiLevelType w:val="hybridMultilevel"/>
    <w:tmpl w:val="D65AD2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BE658C"/>
    <w:multiLevelType w:val="hybridMultilevel"/>
    <w:tmpl w:val="7F22A7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132BB0"/>
    <w:multiLevelType w:val="hybridMultilevel"/>
    <w:tmpl w:val="E264B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7F52B2"/>
    <w:multiLevelType w:val="hybridMultilevel"/>
    <w:tmpl w:val="0596C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E12868"/>
    <w:multiLevelType w:val="hybridMultilevel"/>
    <w:tmpl w:val="D65AD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17107"/>
    <w:multiLevelType w:val="hybridMultilevel"/>
    <w:tmpl w:val="6358A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27168"/>
    <w:multiLevelType w:val="hybridMultilevel"/>
    <w:tmpl w:val="9BC454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E110CA"/>
    <w:multiLevelType w:val="hybridMultilevel"/>
    <w:tmpl w:val="9486586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557435"/>
    <w:multiLevelType w:val="hybridMultilevel"/>
    <w:tmpl w:val="527265E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992F93"/>
    <w:multiLevelType w:val="hybridMultilevel"/>
    <w:tmpl w:val="2068BD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21B04E8"/>
    <w:multiLevelType w:val="hybridMultilevel"/>
    <w:tmpl w:val="9B1AD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447D5"/>
    <w:multiLevelType w:val="hybridMultilevel"/>
    <w:tmpl w:val="F43A1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E7517"/>
    <w:multiLevelType w:val="hybridMultilevel"/>
    <w:tmpl w:val="7FF66E4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C7CC4"/>
    <w:multiLevelType w:val="hybridMultilevel"/>
    <w:tmpl w:val="93FCC14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8D03E0"/>
    <w:multiLevelType w:val="hybridMultilevel"/>
    <w:tmpl w:val="0B52A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8D3BBD"/>
    <w:multiLevelType w:val="hybridMultilevel"/>
    <w:tmpl w:val="C728E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4F3FB1"/>
    <w:multiLevelType w:val="hybridMultilevel"/>
    <w:tmpl w:val="309C50F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A542AB5"/>
    <w:multiLevelType w:val="hybridMultilevel"/>
    <w:tmpl w:val="2D78D4E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560CF7"/>
    <w:multiLevelType w:val="hybridMultilevel"/>
    <w:tmpl w:val="5F4A23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03C5400"/>
    <w:multiLevelType w:val="hybridMultilevel"/>
    <w:tmpl w:val="2068B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032D53"/>
    <w:multiLevelType w:val="hybridMultilevel"/>
    <w:tmpl w:val="32705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2E6245"/>
    <w:multiLevelType w:val="hybridMultilevel"/>
    <w:tmpl w:val="8F22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A9447F"/>
    <w:multiLevelType w:val="hybridMultilevel"/>
    <w:tmpl w:val="4086C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08724B"/>
    <w:multiLevelType w:val="hybridMultilevel"/>
    <w:tmpl w:val="336AB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9E001E"/>
    <w:multiLevelType w:val="hybridMultilevel"/>
    <w:tmpl w:val="489C0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7222FD"/>
    <w:multiLevelType w:val="hybridMultilevel"/>
    <w:tmpl w:val="94D418C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E036A44"/>
    <w:multiLevelType w:val="hybridMultilevel"/>
    <w:tmpl w:val="6D7CC1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7C50F5"/>
    <w:multiLevelType w:val="hybridMultilevel"/>
    <w:tmpl w:val="2F4275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CE0429"/>
    <w:multiLevelType w:val="hybridMultilevel"/>
    <w:tmpl w:val="D58E5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A014DE"/>
    <w:multiLevelType w:val="hybridMultilevel"/>
    <w:tmpl w:val="3C6C8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C65732"/>
    <w:multiLevelType w:val="hybridMultilevel"/>
    <w:tmpl w:val="CAEA05C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CE13E3"/>
    <w:multiLevelType w:val="hybridMultilevel"/>
    <w:tmpl w:val="AD3C5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C27C12"/>
    <w:multiLevelType w:val="hybridMultilevel"/>
    <w:tmpl w:val="C988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67274D"/>
    <w:multiLevelType w:val="hybridMultilevel"/>
    <w:tmpl w:val="E45AF56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651396"/>
    <w:multiLevelType w:val="hybridMultilevel"/>
    <w:tmpl w:val="5178E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021025"/>
    <w:multiLevelType w:val="hybridMultilevel"/>
    <w:tmpl w:val="72165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445C96"/>
    <w:multiLevelType w:val="hybridMultilevel"/>
    <w:tmpl w:val="76480E8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1835972">
    <w:abstractNumId w:val="1"/>
  </w:num>
  <w:num w:numId="2" w16cid:durableId="1001276983">
    <w:abstractNumId w:val="38"/>
  </w:num>
  <w:num w:numId="3" w16cid:durableId="725104467">
    <w:abstractNumId w:val="8"/>
  </w:num>
  <w:num w:numId="4" w16cid:durableId="1359620640">
    <w:abstractNumId w:val="24"/>
  </w:num>
  <w:num w:numId="5" w16cid:durableId="1010136391">
    <w:abstractNumId w:val="26"/>
  </w:num>
  <w:num w:numId="6" w16cid:durableId="16279176">
    <w:abstractNumId w:val="11"/>
  </w:num>
  <w:num w:numId="7" w16cid:durableId="2139446861">
    <w:abstractNumId w:val="27"/>
  </w:num>
  <w:num w:numId="8" w16cid:durableId="1329018891">
    <w:abstractNumId w:val="5"/>
  </w:num>
  <w:num w:numId="9" w16cid:durableId="737825318">
    <w:abstractNumId w:val="12"/>
  </w:num>
  <w:num w:numId="10" w16cid:durableId="502817942">
    <w:abstractNumId w:val="22"/>
  </w:num>
  <w:num w:numId="11" w16cid:durableId="860896896">
    <w:abstractNumId w:val="17"/>
  </w:num>
  <w:num w:numId="12" w16cid:durableId="2086563339">
    <w:abstractNumId w:val="2"/>
  </w:num>
  <w:num w:numId="13" w16cid:durableId="76484881">
    <w:abstractNumId w:val="33"/>
  </w:num>
  <w:num w:numId="14" w16cid:durableId="1976789200">
    <w:abstractNumId w:val="16"/>
  </w:num>
  <w:num w:numId="15" w16cid:durableId="1328291274">
    <w:abstractNumId w:val="20"/>
  </w:num>
  <w:num w:numId="16" w16cid:durableId="282855644">
    <w:abstractNumId w:val="25"/>
  </w:num>
  <w:num w:numId="17" w16cid:durableId="1539581588">
    <w:abstractNumId w:val="14"/>
  </w:num>
  <w:num w:numId="18" w16cid:durableId="1833642368">
    <w:abstractNumId w:val="9"/>
  </w:num>
  <w:num w:numId="19" w16cid:durableId="399257509">
    <w:abstractNumId w:val="30"/>
  </w:num>
  <w:num w:numId="20" w16cid:durableId="1967196613">
    <w:abstractNumId w:val="43"/>
  </w:num>
  <w:num w:numId="21" w16cid:durableId="921525835">
    <w:abstractNumId w:val="23"/>
  </w:num>
  <w:num w:numId="22" w16cid:durableId="1015880317">
    <w:abstractNumId w:val="40"/>
  </w:num>
  <w:num w:numId="23" w16cid:durableId="1848475006">
    <w:abstractNumId w:val="35"/>
  </w:num>
  <w:num w:numId="24" w16cid:durableId="1204173135">
    <w:abstractNumId w:val="19"/>
  </w:num>
  <w:num w:numId="25" w16cid:durableId="1987583466">
    <w:abstractNumId w:val="4"/>
  </w:num>
  <w:num w:numId="26" w16cid:durableId="459998620">
    <w:abstractNumId w:val="39"/>
  </w:num>
  <w:num w:numId="27" w16cid:durableId="1063794578">
    <w:abstractNumId w:val="34"/>
  </w:num>
  <w:num w:numId="28" w16cid:durableId="271866124">
    <w:abstractNumId w:val="32"/>
  </w:num>
  <w:num w:numId="29" w16cid:durableId="1150634021">
    <w:abstractNumId w:val="28"/>
  </w:num>
  <w:num w:numId="30" w16cid:durableId="252589848">
    <w:abstractNumId w:val="37"/>
  </w:num>
  <w:num w:numId="31" w16cid:durableId="1261528984">
    <w:abstractNumId w:val="18"/>
  </w:num>
  <w:num w:numId="32" w16cid:durableId="1483617024">
    <w:abstractNumId w:val="0"/>
  </w:num>
  <w:num w:numId="33" w16cid:durableId="302806972">
    <w:abstractNumId w:val="13"/>
  </w:num>
  <w:num w:numId="34" w16cid:durableId="1851142203">
    <w:abstractNumId w:val="15"/>
  </w:num>
  <w:num w:numId="35" w16cid:durableId="966275959">
    <w:abstractNumId w:val="21"/>
  </w:num>
  <w:num w:numId="36" w16cid:durableId="1185939568">
    <w:abstractNumId w:val="42"/>
  </w:num>
  <w:num w:numId="37" w16cid:durableId="670258118">
    <w:abstractNumId w:val="10"/>
  </w:num>
  <w:num w:numId="38" w16cid:durableId="1813476202">
    <w:abstractNumId w:val="29"/>
  </w:num>
  <w:num w:numId="39" w16cid:durableId="2087997703">
    <w:abstractNumId w:val="31"/>
  </w:num>
  <w:num w:numId="40" w16cid:durableId="1889104751">
    <w:abstractNumId w:val="41"/>
  </w:num>
  <w:num w:numId="41" w16cid:durableId="269052498">
    <w:abstractNumId w:val="36"/>
  </w:num>
  <w:num w:numId="42" w16cid:durableId="1468402113">
    <w:abstractNumId w:val="6"/>
  </w:num>
  <w:num w:numId="43" w16cid:durableId="809322280">
    <w:abstractNumId w:val="7"/>
  </w:num>
  <w:num w:numId="44" w16cid:durableId="224027010">
    <w:abstractNumId w:val="3"/>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hair Horani">
    <w15:presenceInfo w15:providerId="Windows Live" w15:userId="946f668c7de71607"/>
  </w15:person>
  <w15:person w15:author="Wassim Ramadan">
    <w15:presenceInfo w15:providerId="AD" w15:userId="S-1-5-21-179088505-177241484-3324625640-19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7E4"/>
    <w:rsid w:val="00005515"/>
    <w:rsid w:val="00010479"/>
    <w:rsid w:val="000116CE"/>
    <w:rsid w:val="00013621"/>
    <w:rsid w:val="0001627A"/>
    <w:rsid w:val="00016ACA"/>
    <w:rsid w:val="00020D53"/>
    <w:rsid w:val="000222DC"/>
    <w:rsid w:val="00026144"/>
    <w:rsid w:val="00037086"/>
    <w:rsid w:val="00040565"/>
    <w:rsid w:val="00044328"/>
    <w:rsid w:val="00056AF4"/>
    <w:rsid w:val="00063518"/>
    <w:rsid w:val="00067A82"/>
    <w:rsid w:val="00076AB1"/>
    <w:rsid w:val="0008014B"/>
    <w:rsid w:val="00080A43"/>
    <w:rsid w:val="00085C97"/>
    <w:rsid w:val="00086047"/>
    <w:rsid w:val="0008701F"/>
    <w:rsid w:val="0009005C"/>
    <w:rsid w:val="00092FAC"/>
    <w:rsid w:val="00094B85"/>
    <w:rsid w:val="000A0516"/>
    <w:rsid w:val="000A2E63"/>
    <w:rsid w:val="000A324C"/>
    <w:rsid w:val="000A6E69"/>
    <w:rsid w:val="000B20EE"/>
    <w:rsid w:val="000B6CD3"/>
    <w:rsid w:val="000B7CA2"/>
    <w:rsid w:val="000C19D8"/>
    <w:rsid w:val="000C33C2"/>
    <w:rsid w:val="000C359E"/>
    <w:rsid w:val="000C3608"/>
    <w:rsid w:val="000D04B9"/>
    <w:rsid w:val="000D0A38"/>
    <w:rsid w:val="000D5997"/>
    <w:rsid w:val="000E46C3"/>
    <w:rsid w:val="000E5130"/>
    <w:rsid w:val="000E5889"/>
    <w:rsid w:val="000F3FD2"/>
    <w:rsid w:val="000F68EA"/>
    <w:rsid w:val="00100415"/>
    <w:rsid w:val="00101B3D"/>
    <w:rsid w:val="00104A76"/>
    <w:rsid w:val="001072B1"/>
    <w:rsid w:val="00107AB7"/>
    <w:rsid w:val="001139E7"/>
    <w:rsid w:val="00114BA5"/>
    <w:rsid w:val="0011505C"/>
    <w:rsid w:val="001222B6"/>
    <w:rsid w:val="00124A7E"/>
    <w:rsid w:val="001252A4"/>
    <w:rsid w:val="00126921"/>
    <w:rsid w:val="00126F0B"/>
    <w:rsid w:val="00152260"/>
    <w:rsid w:val="00153F0C"/>
    <w:rsid w:val="0016454A"/>
    <w:rsid w:val="00166335"/>
    <w:rsid w:val="001677E8"/>
    <w:rsid w:val="00173180"/>
    <w:rsid w:val="001750BC"/>
    <w:rsid w:val="00181061"/>
    <w:rsid w:val="00182927"/>
    <w:rsid w:val="00183269"/>
    <w:rsid w:val="00183581"/>
    <w:rsid w:val="00187926"/>
    <w:rsid w:val="00192119"/>
    <w:rsid w:val="001924A7"/>
    <w:rsid w:val="00193070"/>
    <w:rsid w:val="001A086D"/>
    <w:rsid w:val="001A47E4"/>
    <w:rsid w:val="001A6AE5"/>
    <w:rsid w:val="001B0504"/>
    <w:rsid w:val="001B1901"/>
    <w:rsid w:val="001C1539"/>
    <w:rsid w:val="001C45F0"/>
    <w:rsid w:val="001D2457"/>
    <w:rsid w:val="001D40BE"/>
    <w:rsid w:val="001D5092"/>
    <w:rsid w:val="001F05ED"/>
    <w:rsid w:val="001F1E07"/>
    <w:rsid w:val="001F2934"/>
    <w:rsid w:val="001F39C7"/>
    <w:rsid w:val="001F43E3"/>
    <w:rsid w:val="00201B2D"/>
    <w:rsid w:val="00201F6D"/>
    <w:rsid w:val="002102B6"/>
    <w:rsid w:val="00210EC4"/>
    <w:rsid w:val="00212660"/>
    <w:rsid w:val="002133A0"/>
    <w:rsid w:val="00213D94"/>
    <w:rsid w:val="00214EE8"/>
    <w:rsid w:val="00215BEC"/>
    <w:rsid w:val="00217666"/>
    <w:rsid w:val="00217DBE"/>
    <w:rsid w:val="002220F3"/>
    <w:rsid w:val="00222E85"/>
    <w:rsid w:val="002235F6"/>
    <w:rsid w:val="00223BCF"/>
    <w:rsid w:val="0023263C"/>
    <w:rsid w:val="00234DA8"/>
    <w:rsid w:val="002351A8"/>
    <w:rsid w:val="00236E04"/>
    <w:rsid w:val="00242EDF"/>
    <w:rsid w:val="00244A43"/>
    <w:rsid w:val="002453E1"/>
    <w:rsid w:val="0025111E"/>
    <w:rsid w:val="002553F9"/>
    <w:rsid w:val="0025545E"/>
    <w:rsid w:val="00256159"/>
    <w:rsid w:val="00261E28"/>
    <w:rsid w:val="00262C3C"/>
    <w:rsid w:val="00262C4D"/>
    <w:rsid w:val="00266BD9"/>
    <w:rsid w:val="00270905"/>
    <w:rsid w:val="002720F0"/>
    <w:rsid w:val="00284E48"/>
    <w:rsid w:val="002A21F7"/>
    <w:rsid w:val="002A53FF"/>
    <w:rsid w:val="002B72E9"/>
    <w:rsid w:val="002C6EEB"/>
    <w:rsid w:val="002D0A4D"/>
    <w:rsid w:val="002D3D4C"/>
    <w:rsid w:val="002D4B79"/>
    <w:rsid w:val="002E1009"/>
    <w:rsid w:val="002E18A8"/>
    <w:rsid w:val="002E2293"/>
    <w:rsid w:val="002E4088"/>
    <w:rsid w:val="002E742E"/>
    <w:rsid w:val="002F10A6"/>
    <w:rsid w:val="002F6135"/>
    <w:rsid w:val="002F79B9"/>
    <w:rsid w:val="0030310A"/>
    <w:rsid w:val="0030665C"/>
    <w:rsid w:val="00307C86"/>
    <w:rsid w:val="00310CA8"/>
    <w:rsid w:val="00315068"/>
    <w:rsid w:val="00315D3F"/>
    <w:rsid w:val="00333C61"/>
    <w:rsid w:val="00337715"/>
    <w:rsid w:val="003444ED"/>
    <w:rsid w:val="00347876"/>
    <w:rsid w:val="0034792C"/>
    <w:rsid w:val="003553C8"/>
    <w:rsid w:val="00357A0F"/>
    <w:rsid w:val="00372756"/>
    <w:rsid w:val="0037569B"/>
    <w:rsid w:val="00381C6C"/>
    <w:rsid w:val="00381D44"/>
    <w:rsid w:val="00382F7C"/>
    <w:rsid w:val="00384807"/>
    <w:rsid w:val="00385974"/>
    <w:rsid w:val="00395020"/>
    <w:rsid w:val="00396634"/>
    <w:rsid w:val="003968C5"/>
    <w:rsid w:val="003A2BEC"/>
    <w:rsid w:val="003A477B"/>
    <w:rsid w:val="003B0CE9"/>
    <w:rsid w:val="003B6443"/>
    <w:rsid w:val="003C1B8B"/>
    <w:rsid w:val="003C36E3"/>
    <w:rsid w:val="003C4FBD"/>
    <w:rsid w:val="003C59AA"/>
    <w:rsid w:val="003D5AB9"/>
    <w:rsid w:val="003E2328"/>
    <w:rsid w:val="003E2746"/>
    <w:rsid w:val="003E37B6"/>
    <w:rsid w:val="003E61A0"/>
    <w:rsid w:val="003F4B08"/>
    <w:rsid w:val="003F632F"/>
    <w:rsid w:val="004015E5"/>
    <w:rsid w:val="00403D1D"/>
    <w:rsid w:val="0041052A"/>
    <w:rsid w:val="00412618"/>
    <w:rsid w:val="00413330"/>
    <w:rsid w:val="00414FC6"/>
    <w:rsid w:val="004152D0"/>
    <w:rsid w:val="00423126"/>
    <w:rsid w:val="00424A16"/>
    <w:rsid w:val="00434F3B"/>
    <w:rsid w:val="00435E7F"/>
    <w:rsid w:val="004378F9"/>
    <w:rsid w:val="00441C66"/>
    <w:rsid w:val="00442F75"/>
    <w:rsid w:val="0044586D"/>
    <w:rsid w:val="004461A8"/>
    <w:rsid w:val="0045020A"/>
    <w:rsid w:val="00450F9D"/>
    <w:rsid w:val="00454CA1"/>
    <w:rsid w:val="004563B5"/>
    <w:rsid w:val="00460B0B"/>
    <w:rsid w:val="004625FC"/>
    <w:rsid w:val="00476AB0"/>
    <w:rsid w:val="00482E01"/>
    <w:rsid w:val="004834C1"/>
    <w:rsid w:val="004844DB"/>
    <w:rsid w:val="00484B83"/>
    <w:rsid w:val="00486AA3"/>
    <w:rsid w:val="00494DD0"/>
    <w:rsid w:val="00496214"/>
    <w:rsid w:val="00496687"/>
    <w:rsid w:val="004A4AB9"/>
    <w:rsid w:val="004B7FD9"/>
    <w:rsid w:val="004C50E0"/>
    <w:rsid w:val="004C5D46"/>
    <w:rsid w:val="004C7123"/>
    <w:rsid w:val="004D39F7"/>
    <w:rsid w:val="004D5E46"/>
    <w:rsid w:val="004E2DEA"/>
    <w:rsid w:val="004E31BA"/>
    <w:rsid w:val="004E4491"/>
    <w:rsid w:val="004E5F86"/>
    <w:rsid w:val="004F1D12"/>
    <w:rsid w:val="004F3C33"/>
    <w:rsid w:val="004F3FD9"/>
    <w:rsid w:val="00501F81"/>
    <w:rsid w:val="00503D5D"/>
    <w:rsid w:val="005060F0"/>
    <w:rsid w:val="00506D99"/>
    <w:rsid w:val="00507310"/>
    <w:rsid w:val="00514245"/>
    <w:rsid w:val="0051520D"/>
    <w:rsid w:val="005210D7"/>
    <w:rsid w:val="00522F2B"/>
    <w:rsid w:val="00531C61"/>
    <w:rsid w:val="005336EA"/>
    <w:rsid w:val="00536166"/>
    <w:rsid w:val="0054146E"/>
    <w:rsid w:val="00546989"/>
    <w:rsid w:val="005477D1"/>
    <w:rsid w:val="005545FD"/>
    <w:rsid w:val="00556B89"/>
    <w:rsid w:val="0055726D"/>
    <w:rsid w:val="0057033A"/>
    <w:rsid w:val="00571D69"/>
    <w:rsid w:val="005734B1"/>
    <w:rsid w:val="00576623"/>
    <w:rsid w:val="00577781"/>
    <w:rsid w:val="00577D3A"/>
    <w:rsid w:val="005913D6"/>
    <w:rsid w:val="00594AAA"/>
    <w:rsid w:val="005952D3"/>
    <w:rsid w:val="00595717"/>
    <w:rsid w:val="0059603C"/>
    <w:rsid w:val="005A2EF4"/>
    <w:rsid w:val="005A5327"/>
    <w:rsid w:val="005A56E6"/>
    <w:rsid w:val="005B2FD8"/>
    <w:rsid w:val="005B4C75"/>
    <w:rsid w:val="005B72CB"/>
    <w:rsid w:val="005C1EA9"/>
    <w:rsid w:val="005C41A8"/>
    <w:rsid w:val="005C5C9B"/>
    <w:rsid w:val="005D37A5"/>
    <w:rsid w:val="005D4811"/>
    <w:rsid w:val="005D6F41"/>
    <w:rsid w:val="005D78CD"/>
    <w:rsid w:val="005D7ECA"/>
    <w:rsid w:val="005E00F1"/>
    <w:rsid w:val="005E24AB"/>
    <w:rsid w:val="005E4CF8"/>
    <w:rsid w:val="005F578A"/>
    <w:rsid w:val="005F61CC"/>
    <w:rsid w:val="005F7894"/>
    <w:rsid w:val="0060150B"/>
    <w:rsid w:val="00604461"/>
    <w:rsid w:val="00605343"/>
    <w:rsid w:val="006055FB"/>
    <w:rsid w:val="00610C0A"/>
    <w:rsid w:val="006126A9"/>
    <w:rsid w:val="00615E23"/>
    <w:rsid w:val="006204B5"/>
    <w:rsid w:val="006215F5"/>
    <w:rsid w:val="0062337E"/>
    <w:rsid w:val="00625D53"/>
    <w:rsid w:val="00635521"/>
    <w:rsid w:val="00635C34"/>
    <w:rsid w:val="0063720D"/>
    <w:rsid w:val="00637892"/>
    <w:rsid w:val="00643DB8"/>
    <w:rsid w:val="00647B06"/>
    <w:rsid w:val="00652334"/>
    <w:rsid w:val="00652BCC"/>
    <w:rsid w:val="00653266"/>
    <w:rsid w:val="00654542"/>
    <w:rsid w:val="0065630C"/>
    <w:rsid w:val="00666155"/>
    <w:rsid w:val="00673BB0"/>
    <w:rsid w:val="00682227"/>
    <w:rsid w:val="00683472"/>
    <w:rsid w:val="00683BD4"/>
    <w:rsid w:val="006849EE"/>
    <w:rsid w:val="00685669"/>
    <w:rsid w:val="00687CB7"/>
    <w:rsid w:val="00694C28"/>
    <w:rsid w:val="006963D7"/>
    <w:rsid w:val="006A03FB"/>
    <w:rsid w:val="006A0EC5"/>
    <w:rsid w:val="006A5E85"/>
    <w:rsid w:val="006B0F6C"/>
    <w:rsid w:val="006B2DEC"/>
    <w:rsid w:val="006B3538"/>
    <w:rsid w:val="006B562F"/>
    <w:rsid w:val="006B6DCA"/>
    <w:rsid w:val="006B709A"/>
    <w:rsid w:val="006B7990"/>
    <w:rsid w:val="006C1442"/>
    <w:rsid w:val="006C6B0F"/>
    <w:rsid w:val="006D1E68"/>
    <w:rsid w:val="006D311E"/>
    <w:rsid w:val="006E1A10"/>
    <w:rsid w:val="006E207C"/>
    <w:rsid w:val="006E4C62"/>
    <w:rsid w:val="006E6550"/>
    <w:rsid w:val="006F359B"/>
    <w:rsid w:val="006F6ADD"/>
    <w:rsid w:val="00701EFA"/>
    <w:rsid w:val="007045C8"/>
    <w:rsid w:val="007067E7"/>
    <w:rsid w:val="00711F53"/>
    <w:rsid w:val="00716F73"/>
    <w:rsid w:val="00720E42"/>
    <w:rsid w:val="007260A8"/>
    <w:rsid w:val="00730EA3"/>
    <w:rsid w:val="0074213F"/>
    <w:rsid w:val="00743208"/>
    <w:rsid w:val="00747CBD"/>
    <w:rsid w:val="00760A82"/>
    <w:rsid w:val="00767355"/>
    <w:rsid w:val="00767FBD"/>
    <w:rsid w:val="00773FC1"/>
    <w:rsid w:val="007756E5"/>
    <w:rsid w:val="00781AB3"/>
    <w:rsid w:val="00782A83"/>
    <w:rsid w:val="007847B6"/>
    <w:rsid w:val="0078488A"/>
    <w:rsid w:val="007849CB"/>
    <w:rsid w:val="00784F6D"/>
    <w:rsid w:val="00785DAF"/>
    <w:rsid w:val="00787EE0"/>
    <w:rsid w:val="007910FF"/>
    <w:rsid w:val="00791C7C"/>
    <w:rsid w:val="007925D8"/>
    <w:rsid w:val="00792825"/>
    <w:rsid w:val="007946CB"/>
    <w:rsid w:val="00794F0B"/>
    <w:rsid w:val="00796AE6"/>
    <w:rsid w:val="007A479D"/>
    <w:rsid w:val="007A56AD"/>
    <w:rsid w:val="007B1548"/>
    <w:rsid w:val="007B4C2B"/>
    <w:rsid w:val="007C3F82"/>
    <w:rsid w:val="007D2C1C"/>
    <w:rsid w:val="007D4054"/>
    <w:rsid w:val="007D46E1"/>
    <w:rsid w:val="007D5FDF"/>
    <w:rsid w:val="007E1039"/>
    <w:rsid w:val="007E3141"/>
    <w:rsid w:val="007E48D5"/>
    <w:rsid w:val="007E77BA"/>
    <w:rsid w:val="007F1AD2"/>
    <w:rsid w:val="007F1D42"/>
    <w:rsid w:val="007F5849"/>
    <w:rsid w:val="007F5C4D"/>
    <w:rsid w:val="007F746D"/>
    <w:rsid w:val="008037E0"/>
    <w:rsid w:val="00805E9B"/>
    <w:rsid w:val="00814E25"/>
    <w:rsid w:val="00814F0A"/>
    <w:rsid w:val="00816509"/>
    <w:rsid w:val="00816BC2"/>
    <w:rsid w:val="00817184"/>
    <w:rsid w:val="008207C7"/>
    <w:rsid w:val="00821576"/>
    <w:rsid w:val="00823AE9"/>
    <w:rsid w:val="00824CC7"/>
    <w:rsid w:val="00824D76"/>
    <w:rsid w:val="00826EAA"/>
    <w:rsid w:val="00827DE5"/>
    <w:rsid w:val="00836CA5"/>
    <w:rsid w:val="00841A3F"/>
    <w:rsid w:val="00843EFA"/>
    <w:rsid w:val="00846873"/>
    <w:rsid w:val="00847456"/>
    <w:rsid w:val="00850250"/>
    <w:rsid w:val="00852234"/>
    <w:rsid w:val="00857156"/>
    <w:rsid w:val="00857B7F"/>
    <w:rsid w:val="00861CBE"/>
    <w:rsid w:val="00874231"/>
    <w:rsid w:val="00876928"/>
    <w:rsid w:val="00877CDA"/>
    <w:rsid w:val="00881FED"/>
    <w:rsid w:val="00882A3D"/>
    <w:rsid w:val="00883288"/>
    <w:rsid w:val="00884FDA"/>
    <w:rsid w:val="00895DDE"/>
    <w:rsid w:val="008A2198"/>
    <w:rsid w:val="008A49AD"/>
    <w:rsid w:val="008B1BE7"/>
    <w:rsid w:val="008B2AF0"/>
    <w:rsid w:val="008C1CA6"/>
    <w:rsid w:val="008C5380"/>
    <w:rsid w:val="008C55C6"/>
    <w:rsid w:val="008D1D47"/>
    <w:rsid w:val="008D44F2"/>
    <w:rsid w:val="008E789D"/>
    <w:rsid w:val="008F065F"/>
    <w:rsid w:val="008F36DA"/>
    <w:rsid w:val="008F397C"/>
    <w:rsid w:val="008F725D"/>
    <w:rsid w:val="008F7C48"/>
    <w:rsid w:val="00901969"/>
    <w:rsid w:val="00902836"/>
    <w:rsid w:val="00911E2A"/>
    <w:rsid w:val="009166E3"/>
    <w:rsid w:val="0092292E"/>
    <w:rsid w:val="00922D28"/>
    <w:rsid w:val="00930846"/>
    <w:rsid w:val="0093106C"/>
    <w:rsid w:val="009320D4"/>
    <w:rsid w:val="009345A0"/>
    <w:rsid w:val="0093662B"/>
    <w:rsid w:val="00937380"/>
    <w:rsid w:val="00950237"/>
    <w:rsid w:val="009513A3"/>
    <w:rsid w:val="00960DBE"/>
    <w:rsid w:val="00962E47"/>
    <w:rsid w:val="0097258D"/>
    <w:rsid w:val="00973A9A"/>
    <w:rsid w:val="00974CBD"/>
    <w:rsid w:val="00976AE3"/>
    <w:rsid w:val="0097701F"/>
    <w:rsid w:val="00980142"/>
    <w:rsid w:val="009851EE"/>
    <w:rsid w:val="00992A6E"/>
    <w:rsid w:val="009A1D58"/>
    <w:rsid w:val="009A36DF"/>
    <w:rsid w:val="009A4F46"/>
    <w:rsid w:val="009A72A6"/>
    <w:rsid w:val="009B0702"/>
    <w:rsid w:val="009B63DA"/>
    <w:rsid w:val="009B6B25"/>
    <w:rsid w:val="009B744D"/>
    <w:rsid w:val="009B7C41"/>
    <w:rsid w:val="009C77C9"/>
    <w:rsid w:val="009C7AC7"/>
    <w:rsid w:val="009D184E"/>
    <w:rsid w:val="009E0458"/>
    <w:rsid w:val="009E0C07"/>
    <w:rsid w:val="009E1474"/>
    <w:rsid w:val="009E22A9"/>
    <w:rsid w:val="009E3DA4"/>
    <w:rsid w:val="009F072A"/>
    <w:rsid w:val="009F1660"/>
    <w:rsid w:val="009F19D5"/>
    <w:rsid w:val="009F2A93"/>
    <w:rsid w:val="009F38CC"/>
    <w:rsid w:val="009F4941"/>
    <w:rsid w:val="009F6693"/>
    <w:rsid w:val="00A00AFA"/>
    <w:rsid w:val="00A020BF"/>
    <w:rsid w:val="00A04E95"/>
    <w:rsid w:val="00A13832"/>
    <w:rsid w:val="00A1426E"/>
    <w:rsid w:val="00A14AC1"/>
    <w:rsid w:val="00A14D21"/>
    <w:rsid w:val="00A151FD"/>
    <w:rsid w:val="00A15F04"/>
    <w:rsid w:val="00A16116"/>
    <w:rsid w:val="00A21F33"/>
    <w:rsid w:val="00A23B13"/>
    <w:rsid w:val="00A27670"/>
    <w:rsid w:val="00A33113"/>
    <w:rsid w:val="00A3728B"/>
    <w:rsid w:val="00A41D50"/>
    <w:rsid w:val="00A4380B"/>
    <w:rsid w:val="00A43C35"/>
    <w:rsid w:val="00A463D1"/>
    <w:rsid w:val="00A543A2"/>
    <w:rsid w:val="00A54B4E"/>
    <w:rsid w:val="00A54E19"/>
    <w:rsid w:val="00A5793F"/>
    <w:rsid w:val="00A613FA"/>
    <w:rsid w:val="00A619C6"/>
    <w:rsid w:val="00A6347B"/>
    <w:rsid w:val="00A675E0"/>
    <w:rsid w:val="00A67C33"/>
    <w:rsid w:val="00A712D0"/>
    <w:rsid w:val="00A7485D"/>
    <w:rsid w:val="00A770A2"/>
    <w:rsid w:val="00A77F05"/>
    <w:rsid w:val="00A87CE3"/>
    <w:rsid w:val="00A906F8"/>
    <w:rsid w:val="00A93DF9"/>
    <w:rsid w:val="00A94E9F"/>
    <w:rsid w:val="00A95DE9"/>
    <w:rsid w:val="00A96C10"/>
    <w:rsid w:val="00A96CF5"/>
    <w:rsid w:val="00AA2D4E"/>
    <w:rsid w:val="00AA6A7A"/>
    <w:rsid w:val="00AB2DC8"/>
    <w:rsid w:val="00AB6336"/>
    <w:rsid w:val="00AB7AAA"/>
    <w:rsid w:val="00AC1FE1"/>
    <w:rsid w:val="00AC4894"/>
    <w:rsid w:val="00AD2707"/>
    <w:rsid w:val="00AD4935"/>
    <w:rsid w:val="00AE16BC"/>
    <w:rsid w:val="00AE6056"/>
    <w:rsid w:val="00AE6954"/>
    <w:rsid w:val="00AF0502"/>
    <w:rsid w:val="00AF143A"/>
    <w:rsid w:val="00B018A9"/>
    <w:rsid w:val="00B07B8B"/>
    <w:rsid w:val="00B12665"/>
    <w:rsid w:val="00B13147"/>
    <w:rsid w:val="00B13E0A"/>
    <w:rsid w:val="00B20BB7"/>
    <w:rsid w:val="00B3197F"/>
    <w:rsid w:val="00B33FFA"/>
    <w:rsid w:val="00B34789"/>
    <w:rsid w:val="00B34F73"/>
    <w:rsid w:val="00B47487"/>
    <w:rsid w:val="00B51F33"/>
    <w:rsid w:val="00B53F94"/>
    <w:rsid w:val="00B563C7"/>
    <w:rsid w:val="00B56E20"/>
    <w:rsid w:val="00B61735"/>
    <w:rsid w:val="00B727B6"/>
    <w:rsid w:val="00B7371F"/>
    <w:rsid w:val="00B764D2"/>
    <w:rsid w:val="00B8722D"/>
    <w:rsid w:val="00B92210"/>
    <w:rsid w:val="00B92291"/>
    <w:rsid w:val="00B9356A"/>
    <w:rsid w:val="00B96C2D"/>
    <w:rsid w:val="00BA18EF"/>
    <w:rsid w:val="00BB2181"/>
    <w:rsid w:val="00BC25DA"/>
    <w:rsid w:val="00BC35A4"/>
    <w:rsid w:val="00BC5853"/>
    <w:rsid w:val="00BD0A36"/>
    <w:rsid w:val="00BD21F2"/>
    <w:rsid w:val="00BD5AD1"/>
    <w:rsid w:val="00BE63E7"/>
    <w:rsid w:val="00BF1059"/>
    <w:rsid w:val="00BF2807"/>
    <w:rsid w:val="00BF42BA"/>
    <w:rsid w:val="00BF432D"/>
    <w:rsid w:val="00BF770D"/>
    <w:rsid w:val="00C0066D"/>
    <w:rsid w:val="00C02A72"/>
    <w:rsid w:val="00C06499"/>
    <w:rsid w:val="00C11C37"/>
    <w:rsid w:val="00C15F65"/>
    <w:rsid w:val="00C21C4E"/>
    <w:rsid w:val="00C256EB"/>
    <w:rsid w:val="00C263CA"/>
    <w:rsid w:val="00C27E51"/>
    <w:rsid w:val="00C31EC4"/>
    <w:rsid w:val="00C340E5"/>
    <w:rsid w:val="00C34250"/>
    <w:rsid w:val="00C347F5"/>
    <w:rsid w:val="00C34F92"/>
    <w:rsid w:val="00C37D33"/>
    <w:rsid w:val="00C42B94"/>
    <w:rsid w:val="00C50F53"/>
    <w:rsid w:val="00C52003"/>
    <w:rsid w:val="00C569F4"/>
    <w:rsid w:val="00C56FCE"/>
    <w:rsid w:val="00C6212C"/>
    <w:rsid w:val="00C71944"/>
    <w:rsid w:val="00C71970"/>
    <w:rsid w:val="00C71ABF"/>
    <w:rsid w:val="00C73B36"/>
    <w:rsid w:val="00C7682B"/>
    <w:rsid w:val="00C76CB3"/>
    <w:rsid w:val="00C842FD"/>
    <w:rsid w:val="00C84BA4"/>
    <w:rsid w:val="00C851B4"/>
    <w:rsid w:val="00C86195"/>
    <w:rsid w:val="00C86694"/>
    <w:rsid w:val="00C911EB"/>
    <w:rsid w:val="00C93A3F"/>
    <w:rsid w:val="00C9711E"/>
    <w:rsid w:val="00CA019E"/>
    <w:rsid w:val="00CA17F8"/>
    <w:rsid w:val="00CA277C"/>
    <w:rsid w:val="00CA2B91"/>
    <w:rsid w:val="00CA6FB0"/>
    <w:rsid w:val="00CB497B"/>
    <w:rsid w:val="00CB75A5"/>
    <w:rsid w:val="00CC4FFF"/>
    <w:rsid w:val="00CC5453"/>
    <w:rsid w:val="00CC7E92"/>
    <w:rsid w:val="00CD1632"/>
    <w:rsid w:val="00CD2C55"/>
    <w:rsid w:val="00CD75BA"/>
    <w:rsid w:val="00CE2DBB"/>
    <w:rsid w:val="00CF0755"/>
    <w:rsid w:val="00CF0B7F"/>
    <w:rsid w:val="00CF0C32"/>
    <w:rsid w:val="00CF0FE0"/>
    <w:rsid w:val="00D01552"/>
    <w:rsid w:val="00D02D0F"/>
    <w:rsid w:val="00D04378"/>
    <w:rsid w:val="00D066AF"/>
    <w:rsid w:val="00D10557"/>
    <w:rsid w:val="00D15970"/>
    <w:rsid w:val="00D169DF"/>
    <w:rsid w:val="00D249CB"/>
    <w:rsid w:val="00D35E9A"/>
    <w:rsid w:val="00D42E3D"/>
    <w:rsid w:val="00D4357D"/>
    <w:rsid w:val="00D471ED"/>
    <w:rsid w:val="00D47AB7"/>
    <w:rsid w:val="00D5012E"/>
    <w:rsid w:val="00D61821"/>
    <w:rsid w:val="00D640FC"/>
    <w:rsid w:val="00D6609D"/>
    <w:rsid w:val="00D71AF8"/>
    <w:rsid w:val="00D71F6B"/>
    <w:rsid w:val="00D7293E"/>
    <w:rsid w:val="00D73795"/>
    <w:rsid w:val="00D73FD8"/>
    <w:rsid w:val="00D86DBD"/>
    <w:rsid w:val="00D8711A"/>
    <w:rsid w:val="00D90743"/>
    <w:rsid w:val="00D9389C"/>
    <w:rsid w:val="00D945B0"/>
    <w:rsid w:val="00D95050"/>
    <w:rsid w:val="00DA1AEF"/>
    <w:rsid w:val="00DB6069"/>
    <w:rsid w:val="00DC44B3"/>
    <w:rsid w:val="00DC6771"/>
    <w:rsid w:val="00DD0FBA"/>
    <w:rsid w:val="00DD2951"/>
    <w:rsid w:val="00DD4D45"/>
    <w:rsid w:val="00DD6423"/>
    <w:rsid w:val="00DF3E07"/>
    <w:rsid w:val="00DF62DF"/>
    <w:rsid w:val="00E00FC5"/>
    <w:rsid w:val="00E04F55"/>
    <w:rsid w:val="00E054EF"/>
    <w:rsid w:val="00E11427"/>
    <w:rsid w:val="00E22945"/>
    <w:rsid w:val="00E230BE"/>
    <w:rsid w:val="00E23F6C"/>
    <w:rsid w:val="00E25E37"/>
    <w:rsid w:val="00E27EEB"/>
    <w:rsid w:val="00E34FD9"/>
    <w:rsid w:val="00E3588B"/>
    <w:rsid w:val="00E36AF8"/>
    <w:rsid w:val="00E3700B"/>
    <w:rsid w:val="00E43F96"/>
    <w:rsid w:val="00E47ADC"/>
    <w:rsid w:val="00E507FC"/>
    <w:rsid w:val="00E516CB"/>
    <w:rsid w:val="00E517CC"/>
    <w:rsid w:val="00E5256E"/>
    <w:rsid w:val="00E53BA7"/>
    <w:rsid w:val="00E575B5"/>
    <w:rsid w:val="00E5794F"/>
    <w:rsid w:val="00E645BD"/>
    <w:rsid w:val="00E71643"/>
    <w:rsid w:val="00E814AB"/>
    <w:rsid w:val="00E817AA"/>
    <w:rsid w:val="00E8424F"/>
    <w:rsid w:val="00E86B35"/>
    <w:rsid w:val="00E86DC1"/>
    <w:rsid w:val="00E87168"/>
    <w:rsid w:val="00E87569"/>
    <w:rsid w:val="00E94210"/>
    <w:rsid w:val="00E94641"/>
    <w:rsid w:val="00E947F9"/>
    <w:rsid w:val="00EA317B"/>
    <w:rsid w:val="00EA68AF"/>
    <w:rsid w:val="00EA7903"/>
    <w:rsid w:val="00EB0765"/>
    <w:rsid w:val="00EB0989"/>
    <w:rsid w:val="00EB2EF3"/>
    <w:rsid w:val="00EC12E2"/>
    <w:rsid w:val="00EC1C1F"/>
    <w:rsid w:val="00EC2881"/>
    <w:rsid w:val="00ED4D7F"/>
    <w:rsid w:val="00EE2B48"/>
    <w:rsid w:val="00EE3A05"/>
    <w:rsid w:val="00EF3ACB"/>
    <w:rsid w:val="00EF49BC"/>
    <w:rsid w:val="00EF5B57"/>
    <w:rsid w:val="00EF6F0F"/>
    <w:rsid w:val="00F05D7A"/>
    <w:rsid w:val="00F11C2F"/>
    <w:rsid w:val="00F132F5"/>
    <w:rsid w:val="00F14F2A"/>
    <w:rsid w:val="00F15EF3"/>
    <w:rsid w:val="00F233A8"/>
    <w:rsid w:val="00F237AB"/>
    <w:rsid w:val="00F24055"/>
    <w:rsid w:val="00F24374"/>
    <w:rsid w:val="00F24DEC"/>
    <w:rsid w:val="00F2549E"/>
    <w:rsid w:val="00F33D0A"/>
    <w:rsid w:val="00F42719"/>
    <w:rsid w:val="00F4327E"/>
    <w:rsid w:val="00F47247"/>
    <w:rsid w:val="00F4792E"/>
    <w:rsid w:val="00F62A7A"/>
    <w:rsid w:val="00F65FBC"/>
    <w:rsid w:val="00F764A2"/>
    <w:rsid w:val="00F81246"/>
    <w:rsid w:val="00F81AED"/>
    <w:rsid w:val="00F84E63"/>
    <w:rsid w:val="00F912FD"/>
    <w:rsid w:val="00F93B85"/>
    <w:rsid w:val="00F93F40"/>
    <w:rsid w:val="00F94FC4"/>
    <w:rsid w:val="00FB1283"/>
    <w:rsid w:val="00FB1754"/>
    <w:rsid w:val="00FB356E"/>
    <w:rsid w:val="00FC33D8"/>
    <w:rsid w:val="00FC378E"/>
    <w:rsid w:val="00FD054A"/>
    <w:rsid w:val="00FD1592"/>
    <w:rsid w:val="00FD52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0BC70"/>
  <w15:chartTrackingRefBased/>
  <w15:docId w15:val="{681426CA-483B-40A3-9380-8B95F6820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3A3"/>
    <w:pPr>
      <w:bidi/>
    </w:pPr>
    <w:rPr>
      <w:rFonts w:asciiTheme="majorBidi" w:hAnsiTheme="majorBidi"/>
      <w:sz w:val="28"/>
    </w:rPr>
  </w:style>
  <w:style w:type="paragraph" w:styleId="Heading1">
    <w:name w:val="heading 1"/>
    <w:basedOn w:val="Normal"/>
    <w:next w:val="Normal"/>
    <w:link w:val="Heading1Char"/>
    <w:uiPriority w:val="9"/>
    <w:qFormat/>
    <w:rsid w:val="00BF1059"/>
    <w:pPr>
      <w:keepNext/>
      <w:keepLines/>
      <w:spacing w:before="360" w:after="80"/>
      <w:jc w:val="center"/>
      <w:outlineLvl w:val="0"/>
    </w:pPr>
    <w:rPr>
      <w:rFonts w:eastAsiaTheme="majorEastAsia" w:cstheme="majorBidi"/>
      <w:color w:val="0F4761" w:themeColor="accent1" w:themeShade="BF"/>
      <w:sz w:val="40"/>
      <w:szCs w:val="40"/>
      <w:lang w:bidi="ar-SY"/>
    </w:rPr>
  </w:style>
  <w:style w:type="paragraph" w:styleId="Heading2">
    <w:name w:val="heading 2"/>
    <w:basedOn w:val="Normal"/>
    <w:next w:val="Normal"/>
    <w:link w:val="Heading2Char"/>
    <w:uiPriority w:val="9"/>
    <w:unhideWhenUsed/>
    <w:qFormat/>
    <w:rsid w:val="00D95050"/>
    <w:pPr>
      <w:keepNext/>
      <w:keepLines/>
      <w:spacing w:before="160" w:after="80"/>
      <w:outlineLvl w:val="1"/>
    </w:pPr>
    <w:rPr>
      <w:rFonts w:asciiTheme="majorHAnsi" w:eastAsiaTheme="majorEastAsia" w:hAnsiTheme="majorHAnsi" w:cstheme="majorBidi"/>
      <w:b/>
      <w:color w:val="C00000"/>
      <w:sz w:val="32"/>
      <w:szCs w:val="32"/>
    </w:rPr>
  </w:style>
  <w:style w:type="paragraph" w:styleId="Heading3">
    <w:name w:val="heading 3"/>
    <w:basedOn w:val="Normal"/>
    <w:next w:val="Normal"/>
    <w:link w:val="Heading3Char"/>
    <w:uiPriority w:val="9"/>
    <w:unhideWhenUsed/>
    <w:qFormat/>
    <w:rsid w:val="000E5130"/>
    <w:pPr>
      <w:keepNext/>
      <w:keepLines/>
      <w:spacing w:before="160" w:after="80"/>
      <w:outlineLvl w:val="2"/>
    </w:pPr>
    <w:rPr>
      <w:rFonts w:eastAsiaTheme="majorEastAsia" w:cstheme="majorBidi"/>
      <w:color w:val="124F1A" w:themeColor="accent3" w:themeShade="BF"/>
      <w:szCs w:val="28"/>
    </w:rPr>
  </w:style>
  <w:style w:type="paragraph" w:styleId="Heading4">
    <w:name w:val="heading 4"/>
    <w:basedOn w:val="Normal"/>
    <w:next w:val="Normal"/>
    <w:link w:val="Heading4Char"/>
    <w:uiPriority w:val="9"/>
    <w:unhideWhenUsed/>
    <w:qFormat/>
    <w:rsid w:val="001A47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47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47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47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47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47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059"/>
    <w:rPr>
      <w:rFonts w:asciiTheme="majorBidi" w:eastAsiaTheme="majorEastAsia" w:hAnsiTheme="majorBidi" w:cstheme="majorBidi"/>
      <w:color w:val="0F4761" w:themeColor="accent1" w:themeShade="BF"/>
      <w:sz w:val="40"/>
      <w:szCs w:val="40"/>
      <w:lang w:bidi="ar-SY"/>
    </w:rPr>
  </w:style>
  <w:style w:type="character" w:customStyle="1" w:styleId="Heading2Char">
    <w:name w:val="Heading 2 Char"/>
    <w:basedOn w:val="DefaultParagraphFont"/>
    <w:link w:val="Heading2"/>
    <w:uiPriority w:val="9"/>
    <w:rsid w:val="00D95050"/>
    <w:rPr>
      <w:rFonts w:asciiTheme="majorHAnsi" w:eastAsiaTheme="majorEastAsia" w:hAnsiTheme="majorHAnsi" w:cstheme="majorBidi"/>
      <w:b/>
      <w:color w:val="C00000"/>
      <w:sz w:val="32"/>
      <w:szCs w:val="32"/>
    </w:rPr>
  </w:style>
  <w:style w:type="character" w:customStyle="1" w:styleId="Heading3Char">
    <w:name w:val="Heading 3 Char"/>
    <w:basedOn w:val="DefaultParagraphFont"/>
    <w:link w:val="Heading3"/>
    <w:uiPriority w:val="9"/>
    <w:rsid w:val="000E5130"/>
    <w:rPr>
      <w:rFonts w:asciiTheme="majorBidi" w:eastAsiaTheme="majorEastAsia" w:hAnsiTheme="majorBidi" w:cstheme="majorBidi"/>
      <w:color w:val="124F1A" w:themeColor="accent3" w:themeShade="BF"/>
      <w:sz w:val="28"/>
      <w:szCs w:val="28"/>
    </w:rPr>
  </w:style>
  <w:style w:type="character" w:customStyle="1" w:styleId="Heading4Char">
    <w:name w:val="Heading 4 Char"/>
    <w:basedOn w:val="DefaultParagraphFont"/>
    <w:link w:val="Heading4"/>
    <w:uiPriority w:val="9"/>
    <w:rsid w:val="001A47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47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47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47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47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47E4"/>
    <w:rPr>
      <w:rFonts w:eastAsiaTheme="majorEastAsia" w:cstheme="majorBidi"/>
      <w:color w:val="272727" w:themeColor="text1" w:themeTint="D8"/>
    </w:rPr>
  </w:style>
  <w:style w:type="paragraph" w:styleId="Title">
    <w:name w:val="Title"/>
    <w:basedOn w:val="Normal"/>
    <w:next w:val="Normal"/>
    <w:link w:val="TitleChar"/>
    <w:uiPriority w:val="10"/>
    <w:qFormat/>
    <w:rsid w:val="001A47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47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47E4"/>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1A47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47E4"/>
    <w:pPr>
      <w:spacing w:before="160"/>
      <w:jc w:val="center"/>
    </w:pPr>
    <w:rPr>
      <w:i/>
      <w:iCs/>
      <w:color w:val="404040" w:themeColor="text1" w:themeTint="BF"/>
    </w:rPr>
  </w:style>
  <w:style w:type="character" w:customStyle="1" w:styleId="QuoteChar">
    <w:name w:val="Quote Char"/>
    <w:basedOn w:val="DefaultParagraphFont"/>
    <w:link w:val="Quote"/>
    <w:uiPriority w:val="29"/>
    <w:rsid w:val="001A47E4"/>
    <w:rPr>
      <w:i/>
      <w:iCs/>
      <w:color w:val="404040" w:themeColor="text1" w:themeTint="BF"/>
    </w:rPr>
  </w:style>
  <w:style w:type="paragraph" w:styleId="ListParagraph">
    <w:name w:val="List Paragraph"/>
    <w:basedOn w:val="Normal"/>
    <w:uiPriority w:val="34"/>
    <w:qFormat/>
    <w:rsid w:val="001A47E4"/>
    <w:pPr>
      <w:ind w:left="720"/>
      <w:contextualSpacing/>
    </w:pPr>
  </w:style>
  <w:style w:type="character" w:styleId="IntenseEmphasis">
    <w:name w:val="Intense Emphasis"/>
    <w:basedOn w:val="DefaultParagraphFont"/>
    <w:uiPriority w:val="21"/>
    <w:qFormat/>
    <w:rsid w:val="001A47E4"/>
    <w:rPr>
      <w:i/>
      <w:iCs/>
      <w:color w:val="0F4761" w:themeColor="accent1" w:themeShade="BF"/>
    </w:rPr>
  </w:style>
  <w:style w:type="paragraph" w:styleId="IntenseQuote">
    <w:name w:val="Intense Quote"/>
    <w:basedOn w:val="Normal"/>
    <w:next w:val="Normal"/>
    <w:link w:val="IntenseQuoteChar"/>
    <w:uiPriority w:val="30"/>
    <w:qFormat/>
    <w:rsid w:val="001A47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47E4"/>
    <w:rPr>
      <w:i/>
      <w:iCs/>
      <w:color w:val="0F4761" w:themeColor="accent1" w:themeShade="BF"/>
    </w:rPr>
  </w:style>
  <w:style w:type="character" w:styleId="IntenseReference">
    <w:name w:val="Intense Reference"/>
    <w:basedOn w:val="DefaultParagraphFont"/>
    <w:uiPriority w:val="32"/>
    <w:qFormat/>
    <w:rsid w:val="001A47E4"/>
    <w:rPr>
      <w:b/>
      <w:bCs/>
      <w:smallCaps/>
      <w:color w:val="0F4761" w:themeColor="accent1" w:themeShade="BF"/>
      <w:spacing w:val="5"/>
    </w:rPr>
  </w:style>
  <w:style w:type="character" w:styleId="BookTitle">
    <w:name w:val="Book Title"/>
    <w:basedOn w:val="DefaultParagraphFont"/>
    <w:uiPriority w:val="33"/>
    <w:qFormat/>
    <w:rsid w:val="001A47E4"/>
    <w:rPr>
      <w:b/>
      <w:bCs/>
      <w:i/>
      <w:iCs/>
      <w:spacing w:val="5"/>
    </w:rPr>
  </w:style>
  <w:style w:type="paragraph" w:styleId="Header">
    <w:name w:val="header"/>
    <w:basedOn w:val="Normal"/>
    <w:link w:val="HeaderChar"/>
    <w:uiPriority w:val="99"/>
    <w:unhideWhenUsed/>
    <w:rsid w:val="00785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DAF"/>
  </w:style>
  <w:style w:type="paragraph" w:styleId="Footer">
    <w:name w:val="footer"/>
    <w:basedOn w:val="Normal"/>
    <w:link w:val="FooterChar"/>
    <w:uiPriority w:val="99"/>
    <w:unhideWhenUsed/>
    <w:rsid w:val="00785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DAF"/>
  </w:style>
  <w:style w:type="character" w:styleId="Hyperlink">
    <w:name w:val="Hyperlink"/>
    <w:basedOn w:val="DefaultParagraphFont"/>
    <w:uiPriority w:val="99"/>
    <w:unhideWhenUsed/>
    <w:rsid w:val="00EF3ACB"/>
    <w:rPr>
      <w:color w:val="467886" w:themeColor="hyperlink"/>
      <w:u w:val="single"/>
    </w:rPr>
  </w:style>
  <w:style w:type="character" w:styleId="UnresolvedMention">
    <w:name w:val="Unresolved Mention"/>
    <w:basedOn w:val="DefaultParagraphFont"/>
    <w:uiPriority w:val="99"/>
    <w:semiHidden/>
    <w:unhideWhenUsed/>
    <w:rsid w:val="00EF3ACB"/>
    <w:rPr>
      <w:color w:val="605E5C"/>
      <w:shd w:val="clear" w:color="auto" w:fill="E1DFDD"/>
    </w:rPr>
  </w:style>
  <w:style w:type="paragraph" w:styleId="TOCHeading">
    <w:name w:val="TOC Heading"/>
    <w:basedOn w:val="Heading1"/>
    <w:next w:val="Normal"/>
    <w:uiPriority w:val="39"/>
    <w:unhideWhenUsed/>
    <w:qFormat/>
    <w:rsid w:val="00201B2D"/>
    <w:pPr>
      <w:bidi w:val="0"/>
      <w:spacing w:before="240" w:after="0" w:line="259" w:lineRule="auto"/>
      <w:jc w:val="left"/>
      <w:outlineLvl w:val="9"/>
    </w:pPr>
    <w:rPr>
      <w:kern w:val="0"/>
      <w:sz w:val="32"/>
      <w:szCs w:val="32"/>
      <w:lang w:bidi="ar-SA"/>
      <w14:ligatures w14:val="none"/>
    </w:rPr>
  </w:style>
  <w:style w:type="paragraph" w:styleId="TOC1">
    <w:name w:val="toc 1"/>
    <w:basedOn w:val="Normal"/>
    <w:next w:val="Normal"/>
    <w:autoRedefine/>
    <w:uiPriority w:val="39"/>
    <w:unhideWhenUsed/>
    <w:rsid w:val="00F912FD"/>
    <w:pPr>
      <w:tabs>
        <w:tab w:val="right" w:leader="dot" w:pos="9350"/>
      </w:tabs>
      <w:spacing w:after="100"/>
    </w:pPr>
  </w:style>
  <w:style w:type="paragraph" w:styleId="TOC2">
    <w:name w:val="toc 2"/>
    <w:basedOn w:val="Normal"/>
    <w:next w:val="Normal"/>
    <w:autoRedefine/>
    <w:uiPriority w:val="39"/>
    <w:unhideWhenUsed/>
    <w:rsid w:val="00173180"/>
    <w:pPr>
      <w:spacing w:after="100"/>
      <w:ind w:left="280"/>
    </w:pPr>
  </w:style>
  <w:style w:type="paragraph" w:styleId="NormalWeb">
    <w:name w:val="Normal (Web)"/>
    <w:basedOn w:val="Normal"/>
    <w:uiPriority w:val="99"/>
    <w:unhideWhenUsed/>
    <w:rsid w:val="00E8424F"/>
    <w:pPr>
      <w:bidi w:val="0"/>
      <w:spacing w:before="100" w:beforeAutospacing="1" w:after="100" w:afterAutospacing="1" w:line="240" w:lineRule="auto"/>
    </w:pPr>
    <w:rPr>
      <w:rFonts w:ascii="Times New Roman" w:eastAsia="Times New Roman" w:hAnsi="Times New Roman" w:cs="Times New Roman"/>
      <w:kern w:val="0"/>
      <w:sz w:val="24"/>
      <w14:ligatures w14:val="none"/>
    </w:rPr>
  </w:style>
  <w:style w:type="paragraph" w:styleId="TOC3">
    <w:name w:val="toc 3"/>
    <w:basedOn w:val="Normal"/>
    <w:next w:val="Normal"/>
    <w:autoRedefine/>
    <w:uiPriority w:val="39"/>
    <w:unhideWhenUsed/>
    <w:rsid w:val="0009005C"/>
    <w:pPr>
      <w:spacing w:after="100"/>
      <w:ind w:left="560"/>
    </w:pPr>
  </w:style>
  <w:style w:type="paragraph" w:styleId="Caption">
    <w:name w:val="caption"/>
    <w:basedOn w:val="Normal"/>
    <w:next w:val="Normal"/>
    <w:uiPriority w:val="35"/>
    <w:unhideWhenUsed/>
    <w:qFormat/>
    <w:rsid w:val="00A463D1"/>
    <w:pPr>
      <w:spacing w:after="200" w:line="240" w:lineRule="auto"/>
    </w:pPr>
    <w:rPr>
      <w:i/>
      <w:iCs/>
      <w:color w:val="0E2841" w:themeColor="text2"/>
      <w:sz w:val="18"/>
      <w:szCs w:val="18"/>
    </w:rPr>
  </w:style>
  <w:style w:type="paragraph" w:customStyle="1" w:styleId="YES">
    <w:name w:val="YES"/>
    <w:basedOn w:val="Normal"/>
    <w:link w:val="YESChar"/>
    <w:qFormat/>
    <w:rsid w:val="003F4B08"/>
    <w:rPr>
      <w:rFonts w:ascii="Arial" w:hAnsi="Arial" w:cstheme="majorBidi"/>
      <w:szCs w:val="28"/>
      <w:lang w:bidi="ar-SY"/>
    </w:rPr>
  </w:style>
  <w:style w:type="character" w:customStyle="1" w:styleId="YESChar">
    <w:name w:val="YES Char"/>
    <w:basedOn w:val="DefaultParagraphFont"/>
    <w:link w:val="YES"/>
    <w:rsid w:val="003F4B08"/>
    <w:rPr>
      <w:rFonts w:ascii="Arial" w:hAnsi="Arial" w:cstheme="majorBidi"/>
      <w:sz w:val="28"/>
      <w:szCs w:val="28"/>
      <w:lang w:bidi="ar-SY"/>
    </w:rPr>
  </w:style>
  <w:style w:type="paragraph" w:customStyle="1" w:styleId="H1">
    <w:name w:val="H1"/>
    <w:basedOn w:val="Heading1"/>
    <w:next w:val="YES"/>
    <w:link w:val="H1Char"/>
    <w:qFormat/>
    <w:rsid w:val="00C31EC4"/>
    <w:rPr>
      <w:rFonts w:ascii="Arial" w:hAnsi="Arial"/>
      <w:b/>
      <w:bCs/>
      <w:color w:val="0E2841" w:themeColor="text2"/>
    </w:rPr>
  </w:style>
  <w:style w:type="character" w:customStyle="1" w:styleId="H1Char">
    <w:name w:val="H1 Char"/>
    <w:basedOn w:val="Heading1Char"/>
    <w:link w:val="H1"/>
    <w:rsid w:val="00C31EC4"/>
    <w:rPr>
      <w:rFonts w:ascii="Arial" w:eastAsiaTheme="majorEastAsia" w:hAnsi="Arial" w:cstheme="majorBidi"/>
      <w:b/>
      <w:bCs/>
      <w:color w:val="0E2841" w:themeColor="text2"/>
      <w:sz w:val="40"/>
      <w:szCs w:val="40"/>
      <w:lang w:bidi="ar-SY"/>
    </w:rPr>
  </w:style>
  <w:style w:type="paragraph" w:customStyle="1" w:styleId="H2">
    <w:name w:val="H2"/>
    <w:basedOn w:val="Heading2"/>
    <w:next w:val="YES"/>
    <w:link w:val="H2Char"/>
    <w:qFormat/>
    <w:rsid w:val="00C31EC4"/>
    <w:rPr>
      <w:rFonts w:asciiTheme="minorBidi" w:hAnsiTheme="minorBidi"/>
      <w:b w:val="0"/>
      <w:bCs/>
      <w:lang w:bidi="ar-SY"/>
    </w:rPr>
  </w:style>
  <w:style w:type="character" w:customStyle="1" w:styleId="H2Char">
    <w:name w:val="H2 Char"/>
    <w:basedOn w:val="Heading2Char"/>
    <w:link w:val="H2"/>
    <w:rsid w:val="00C31EC4"/>
    <w:rPr>
      <w:rFonts w:asciiTheme="minorBidi" w:eastAsiaTheme="majorEastAsia" w:hAnsiTheme="minorBidi" w:cstheme="majorBidi"/>
      <w:b w:val="0"/>
      <w:bCs/>
      <w:color w:val="C00000"/>
      <w:sz w:val="32"/>
      <w:szCs w:val="32"/>
      <w:lang w:bidi="ar-SY"/>
    </w:rPr>
  </w:style>
  <w:style w:type="paragraph" w:customStyle="1" w:styleId="H3">
    <w:name w:val="H3"/>
    <w:basedOn w:val="Heading3"/>
    <w:next w:val="YES"/>
    <w:link w:val="H3Char"/>
    <w:qFormat/>
    <w:rsid w:val="00C31EC4"/>
    <w:rPr>
      <w:rFonts w:asciiTheme="minorBidi" w:hAnsiTheme="minorBidi"/>
      <w:b/>
      <w:bCs/>
      <w:color w:val="0C3512" w:themeColor="accent3" w:themeShade="80"/>
      <w:lang w:bidi="ar-SY"/>
    </w:rPr>
  </w:style>
  <w:style w:type="character" w:customStyle="1" w:styleId="H3Char">
    <w:name w:val="H3 Char"/>
    <w:basedOn w:val="Heading3Char"/>
    <w:link w:val="H3"/>
    <w:rsid w:val="00C31EC4"/>
    <w:rPr>
      <w:rFonts w:asciiTheme="minorBidi" w:eastAsiaTheme="majorEastAsia" w:hAnsiTheme="minorBidi" w:cstheme="majorBidi"/>
      <w:b/>
      <w:bCs/>
      <w:color w:val="0C3512" w:themeColor="accent3" w:themeShade="80"/>
      <w:sz w:val="28"/>
      <w:szCs w:val="28"/>
      <w:lang w:bidi="ar-SY"/>
    </w:rPr>
  </w:style>
  <w:style w:type="paragraph" w:customStyle="1" w:styleId="h2h2">
    <w:name w:val="h2h2"/>
    <w:basedOn w:val="YES"/>
    <w:next w:val="YES"/>
    <w:link w:val="h2h2Char"/>
    <w:qFormat/>
    <w:rsid w:val="004E4491"/>
    <w:rPr>
      <w:rFonts w:asciiTheme="majorBidi" w:hAnsiTheme="majorBidi"/>
      <w:b/>
      <w:bCs/>
      <w:color w:val="C00000"/>
      <w:sz w:val="32"/>
      <w:szCs w:val="32"/>
    </w:rPr>
  </w:style>
  <w:style w:type="character" w:customStyle="1" w:styleId="h2h2Char">
    <w:name w:val="h2h2 Char"/>
    <w:basedOn w:val="YESChar"/>
    <w:link w:val="h2h2"/>
    <w:rsid w:val="004E4491"/>
    <w:rPr>
      <w:rFonts w:asciiTheme="majorBidi" w:hAnsiTheme="majorBidi" w:cstheme="majorBidi"/>
      <w:b/>
      <w:bCs/>
      <w:color w:val="C00000"/>
      <w:sz w:val="32"/>
      <w:szCs w:val="32"/>
      <w:lang w:bidi="ar-SY"/>
    </w:rPr>
  </w:style>
  <w:style w:type="paragraph" w:customStyle="1" w:styleId="H4">
    <w:name w:val="H4"/>
    <w:basedOn w:val="Heading4"/>
    <w:next w:val="YES"/>
    <w:link w:val="H4Char"/>
    <w:qFormat/>
    <w:rsid w:val="001252A4"/>
    <w:rPr>
      <w:rFonts w:asciiTheme="minorBidi" w:hAnsiTheme="minorBidi" w:cstheme="minorBidi"/>
      <w:szCs w:val="28"/>
      <w:lang w:bidi="ar-SY"/>
    </w:rPr>
  </w:style>
  <w:style w:type="character" w:customStyle="1" w:styleId="H4Char">
    <w:name w:val="H4 Char"/>
    <w:basedOn w:val="Heading4Char"/>
    <w:link w:val="H4"/>
    <w:rsid w:val="001252A4"/>
    <w:rPr>
      <w:rFonts w:asciiTheme="minorBidi" w:eastAsiaTheme="majorEastAsia" w:hAnsiTheme="minorBidi" w:cstheme="majorBidi"/>
      <w:i/>
      <w:iCs/>
      <w:color w:val="0F4761" w:themeColor="accent1" w:themeShade="BF"/>
      <w:sz w:val="28"/>
      <w:szCs w:val="28"/>
      <w:lang w:bidi="ar-SY"/>
    </w:rPr>
  </w:style>
  <w:style w:type="table" w:styleId="TableGrid">
    <w:name w:val="Table Grid"/>
    <w:basedOn w:val="TableNormal"/>
    <w:uiPriority w:val="39"/>
    <w:rsid w:val="00A4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Accent1">
    <w:name w:val="Grid Table 7 Colorful Accent 1"/>
    <w:basedOn w:val="TableNormal"/>
    <w:uiPriority w:val="52"/>
    <w:rsid w:val="003444ED"/>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ListTable1Light-Accent1">
    <w:name w:val="List Table 1 Light Accent 1"/>
    <w:basedOn w:val="TableNormal"/>
    <w:uiPriority w:val="46"/>
    <w:rsid w:val="003444ED"/>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CommentReference">
    <w:name w:val="annotation reference"/>
    <w:basedOn w:val="DefaultParagraphFont"/>
    <w:uiPriority w:val="99"/>
    <w:semiHidden/>
    <w:unhideWhenUsed/>
    <w:rsid w:val="00284E48"/>
    <w:rPr>
      <w:sz w:val="16"/>
      <w:szCs w:val="16"/>
    </w:rPr>
  </w:style>
  <w:style w:type="paragraph" w:styleId="CommentText">
    <w:name w:val="annotation text"/>
    <w:basedOn w:val="Normal"/>
    <w:link w:val="CommentTextChar"/>
    <w:uiPriority w:val="99"/>
    <w:semiHidden/>
    <w:unhideWhenUsed/>
    <w:rsid w:val="00284E48"/>
    <w:pPr>
      <w:spacing w:line="240" w:lineRule="auto"/>
    </w:pPr>
    <w:rPr>
      <w:sz w:val="20"/>
      <w:szCs w:val="20"/>
    </w:rPr>
  </w:style>
  <w:style w:type="character" w:customStyle="1" w:styleId="CommentTextChar">
    <w:name w:val="Comment Text Char"/>
    <w:basedOn w:val="DefaultParagraphFont"/>
    <w:link w:val="CommentText"/>
    <w:uiPriority w:val="99"/>
    <w:semiHidden/>
    <w:rsid w:val="00284E48"/>
    <w:rPr>
      <w:rFonts w:asciiTheme="majorBidi" w:hAnsiTheme="majorBidi"/>
      <w:sz w:val="20"/>
      <w:szCs w:val="20"/>
    </w:rPr>
  </w:style>
  <w:style w:type="paragraph" w:styleId="CommentSubject">
    <w:name w:val="annotation subject"/>
    <w:basedOn w:val="CommentText"/>
    <w:next w:val="CommentText"/>
    <w:link w:val="CommentSubjectChar"/>
    <w:uiPriority w:val="99"/>
    <w:semiHidden/>
    <w:unhideWhenUsed/>
    <w:rsid w:val="00284E48"/>
    <w:rPr>
      <w:b/>
      <w:bCs/>
    </w:rPr>
  </w:style>
  <w:style w:type="character" w:customStyle="1" w:styleId="CommentSubjectChar">
    <w:name w:val="Comment Subject Char"/>
    <w:basedOn w:val="CommentTextChar"/>
    <w:link w:val="CommentSubject"/>
    <w:uiPriority w:val="99"/>
    <w:semiHidden/>
    <w:rsid w:val="00284E48"/>
    <w:rPr>
      <w:rFonts w:asciiTheme="majorBidi" w:hAnsiTheme="majorBidi"/>
      <w:b/>
      <w:bCs/>
      <w:sz w:val="20"/>
      <w:szCs w:val="20"/>
    </w:rPr>
  </w:style>
  <w:style w:type="paragraph" w:styleId="Revision">
    <w:name w:val="Revision"/>
    <w:hidden/>
    <w:uiPriority w:val="99"/>
    <w:semiHidden/>
    <w:rsid w:val="007E1039"/>
    <w:pPr>
      <w:spacing w:after="0" w:line="240" w:lineRule="auto"/>
    </w:pPr>
    <w:rPr>
      <w:rFonts w:asciiTheme="majorBidi" w:hAnsi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9585">
      <w:bodyDiv w:val="1"/>
      <w:marLeft w:val="0"/>
      <w:marRight w:val="0"/>
      <w:marTop w:val="0"/>
      <w:marBottom w:val="0"/>
      <w:divBdr>
        <w:top w:val="none" w:sz="0" w:space="0" w:color="auto"/>
        <w:left w:val="none" w:sz="0" w:space="0" w:color="auto"/>
        <w:bottom w:val="none" w:sz="0" w:space="0" w:color="auto"/>
        <w:right w:val="none" w:sz="0" w:space="0" w:color="auto"/>
      </w:divBdr>
    </w:div>
    <w:div w:id="22902787">
      <w:bodyDiv w:val="1"/>
      <w:marLeft w:val="0"/>
      <w:marRight w:val="0"/>
      <w:marTop w:val="0"/>
      <w:marBottom w:val="0"/>
      <w:divBdr>
        <w:top w:val="none" w:sz="0" w:space="0" w:color="auto"/>
        <w:left w:val="none" w:sz="0" w:space="0" w:color="auto"/>
        <w:bottom w:val="none" w:sz="0" w:space="0" w:color="auto"/>
        <w:right w:val="none" w:sz="0" w:space="0" w:color="auto"/>
      </w:divBdr>
    </w:div>
    <w:div w:id="126748776">
      <w:bodyDiv w:val="1"/>
      <w:marLeft w:val="0"/>
      <w:marRight w:val="0"/>
      <w:marTop w:val="0"/>
      <w:marBottom w:val="0"/>
      <w:divBdr>
        <w:top w:val="none" w:sz="0" w:space="0" w:color="auto"/>
        <w:left w:val="none" w:sz="0" w:space="0" w:color="auto"/>
        <w:bottom w:val="none" w:sz="0" w:space="0" w:color="auto"/>
        <w:right w:val="none" w:sz="0" w:space="0" w:color="auto"/>
      </w:divBdr>
    </w:div>
    <w:div w:id="132722201">
      <w:bodyDiv w:val="1"/>
      <w:marLeft w:val="0"/>
      <w:marRight w:val="0"/>
      <w:marTop w:val="0"/>
      <w:marBottom w:val="0"/>
      <w:divBdr>
        <w:top w:val="none" w:sz="0" w:space="0" w:color="auto"/>
        <w:left w:val="none" w:sz="0" w:space="0" w:color="auto"/>
        <w:bottom w:val="none" w:sz="0" w:space="0" w:color="auto"/>
        <w:right w:val="none" w:sz="0" w:space="0" w:color="auto"/>
      </w:divBdr>
    </w:div>
    <w:div w:id="153493585">
      <w:bodyDiv w:val="1"/>
      <w:marLeft w:val="0"/>
      <w:marRight w:val="0"/>
      <w:marTop w:val="0"/>
      <w:marBottom w:val="0"/>
      <w:divBdr>
        <w:top w:val="none" w:sz="0" w:space="0" w:color="auto"/>
        <w:left w:val="none" w:sz="0" w:space="0" w:color="auto"/>
        <w:bottom w:val="none" w:sz="0" w:space="0" w:color="auto"/>
        <w:right w:val="none" w:sz="0" w:space="0" w:color="auto"/>
      </w:divBdr>
    </w:div>
    <w:div w:id="159466259">
      <w:bodyDiv w:val="1"/>
      <w:marLeft w:val="0"/>
      <w:marRight w:val="0"/>
      <w:marTop w:val="0"/>
      <w:marBottom w:val="0"/>
      <w:divBdr>
        <w:top w:val="none" w:sz="0" w:space="0" w:color="auto"/>
        <w:left w:val="none" w:sz="0" w:space="0" w:color="auto"/>
        <w:bottom w:val="none" w:sz="0" w:space="0" w:color="auto"/>
        <w:right w:val="none" w:sz="0" w:space="0" w:color="auto"/>
      </w:divBdr>
    </w:div>
    <w:div w:id="160892504">
      <w:bodyDiv w:val="1"/>
      <w:marLeft w:val="0"/>
      <w:marRight w:val="0"/>
      <w:marTop w:val="0"/>
      <w:marBottom w:val="0"/>
      <w:divBdr>
        <w:top w:val="none" w:sz="0" w:space="0" w:color="auto"/>
        <w:left w:val="none" w:sz="0" w:space="0" w:color="auto"/>
        <w:bottom w:val="none" w:sz="0" w:space="0" w:color="auto"/>
        <w:right w:val="none" w:sz="0" w:space="0" w:color="auto"/>
      </w:divBdr>
    </w:div>
    <w:div w:id="174156962">
      <w:bodyDiv w:val="1"/>
      <w:marLeft w:val="0"/>
      <w:marRight w:val="0"/>
      <w:marTop w:val="0"/>
      <w:marBottom w:val="0"/>
      <w:divBdr>
        <w:top w:val="none" w:sz="0" w:space="0" w:color="auto"/>
        <w:left w:val="none" w:sz="0" w:space="0" w:color="auto"/>
        <w:bottom w:val="none" w:sz="0" w:space="0" w:color="auto"/>
        <w:right w:val="none" w:sz="0" w:space="0" w:color="auto"/>
      </w:divBdr>
    </w:div>
    <w:div w:id="190151635">
      <w:bodyDiv w:val="1"/>
      <w:marLeft w:val="0"/>
      <w:marRight w:val="0"/>
      <w:marTop w:val="0"/>
      <w:marBottom w:val="0"/>
      <w:divBdr>
        <w:top w:val="none" w:sz="0" w:space="0" w:color="auto"/>
        <w:left w:val="none" w:sz="0" w:space="0" w:color="auto"/>
        <w:bottom w:val="none" w:sz="0" w:space="0" w:color="auto"/>
        <w:right w:val="none" w:sz="0" w:space="0" w:color="auto"/>
      </w:divBdr>
    </w:div>
    <w:div w:id="199051116">
      <w:bodyDiv w:val="1"/>
      <w:marLeft w:val="0"/>
      <w:marRight w:val="0"/>
      <w:marTop w:val="0"/>
      <w:marBottom w:val="0"/>
      <w:divBdr>
        <w:top w:val="none" w:sz="0" w:space="0" w:color="auto"/>
        <w:left w:val="none" w:sz="0" w:space="0" w:color="auto"/>
        <w:bottom w:val="none" w:sz="0" w:space="0" w:color="auto"/>
        <w:right w:val="none" w:sz="0" w:space="0" w:color="auto"/>
      </w:divBdr>
    </w:div>
    <w:div w:id="218904421">
      <w:bodyDiv w:val="1"/>
      <w:marLeft w:val="0"/>
      <w:marRight w:val="0"/>
      <w:marTop w:val="0"/>
      <w:marBottom w:val="0"/>
      <w:divBdr>
        <w:top w:val="none" w:sz="0" w:space="0" w:color="auto"/>
        <w:left w:val="none" w:sz="0" w:space="0" w:color="auto"/>
        <w:bottom w:val="none" w:sz="0" w:space="0" w:color="auto"/>
        <w:right w:val="none" w:sz="0" w:space="0" w:color="auto"/>
      </w:divBdr>
    </w:div>
    <w:div w:id="287392491">
      <w:bodyDiv w:val="1"/>
      <w:marLeft w:val="0"/>
      <w:marRight w:val="0"/>
      <w:marTop w:val="0"/>
      <w:marBottom w:val="0"/>
      <w:divBdr>
        <w:top w:val="none" w:sz="0" w:space="0" w:color="auto"/>
        <w:left w:val="none" w:sz="0" w:space="0" w:color="auto"/>
        <w:bottom w:val="none" w:sz="0" w:space="0" w:color="auto"/>
        <w:right w:val="none" w:sz="0" w:space="0" w:color="auto"/>
      </w:divBdr>
    </w:div>
    <w:div w:id="330302160">
      <w:bodyDiv w:val="1"/>
      <w:marLeft w:val="0"/>
      <w:marRight w:val="0"/>
      <w:marTop w:val="0"/>
      <w:marBottom w:val="0"/>
      <w:divBdr>
        <w:top w:val="none" w:sz="0" w:space="0" w:color="auto"/>
        <w:left w:val="none" w:sz="0" w:space="0" w:color="auto"/>
        <w:bottom w:val="none" w:sz="0" w:space="0" w:color="auto"/>
        <w:right w:val="none" w:sz="0" w:space="0" w:color="auto"/>
      </w:divBdr>
    </w:div>
    <w:div w:id="331028364">
      <w:bodyDiv w:val="1"/>
      <w:marLeft w:val="0"/>
      <w:marRight w:val="0"/>
      <w:marTop w:val="0"/>
      <w:marBottom w:val="0"/>
      <w:divBdr>
        <w:top w:val="none" w:sz="0" w:space="0" w:color="auto"/>
        <w:left w:val="none" w:sz="0" w:space="0" w:color="auto"/>
        <w:bottom w:val="none" w:sz="0" w:space="0" w:color="auto"/>
        <w:right w:val="none" w:sz="0" w:space="0" w:color="auto"/>
      </w:divBdr>
    </w:div>
    <w:div w:id="331032586">
      <w:bodyDiv w:val="1"/>
      <w:marLeft w:val="0"/>
      <w:marRight w:val="0"/>
      <w:marTop w:val="0"/>
      <w:marBottom w:val="0"/>
      <w:divBdr>
        <w:top w:val="none" w:sz="0" w:space="0" w:color="auto"/>
        <w:left w:val="none" w:sz="0" w:space="0" w:color="auto"/>
        <w:bottom w:val="none" w:sz="0" w:space="0" w:color="auto"/>
        <w:right w:val="none" w:sz="0" w:space="0" w:color="auto"/>
      </w:divBdr>
    </w:div>
    <w:div w:id="358629992">
      <w:bodyDiv w:val="1"/>
      <w:marLeft w:val="0"/>
      <w:marRight w:val="0"/>
      <w:marTop w:val="0"/>
      <w:marBottom w:val="0"/>
      <w:divBdr>
        <w:top w:val="none" w:sz="0" w:space="0" w:color="auto"/>
        <w:left w:val="none" w:sz="0" w:space="0" w:color="auto"/>
        <w:bottom w:val="none" w:sz="0" w:space="0" w:color="auto"/>
        <w:right w:val="none" w:sz="0" w:space="0" w:color="auto"/>
      </w:divBdr>
    </w:div>
    <w:div w:id="359358603">
      <w:bodyDiv w:val="1"/>
      <w:marLeft w:val="0"/>
      <w:marRight w:val="0"/>
      <w:marTop w:val="0"/>
      <w:marBottom w:val="0"/>
      <w:divBdr>
        <w:top w:val="none" w:sz="0" w:space="0" w:color="auto"/>
        <w:left w:val="none" w:sz="0" w:space="0" w:color="auto"/>
        <w:bottom w:val="none" w:sz="0" w:space="0" w:color="auto"/>
        <w:right w:val="none" w:sz="0" w:space="0" w:color="auto"/>
      </w:divBdr>
    </w:div>
    <w:div w:id="377781824">
      <w:bodyDiv w:val="1"/>
      <w:marLeft w:val="0"/>
      <w:marRight w:val="0"/>
      <w:marTop w:val="0"/>
      <w:marBottom w:val="0"/>
      <w:divBdr>
        <w:top w:val="none" w:sz="0" w:space="0" w:color="auto"/>
        <w:left w:val="none" w:sz="0" w:space="0" w:color="auto"/>
        <w:bottom w:val="none" w:sz="0" w:space="0" w:color="auto"/>
        <w:right w:val="none" w:sz="0" w:space="0" w:color="auto"/>
      </w:divBdr>
    </w:div>
    <w:div w:id="461731667">
      <w:bodyDiv w:val="1"/>
      <w:marLeft w:val="0"/>
      <w:marRight w:val="0"/>
      <w:marTop w:val="0"/>
      <w:marBottom w:val="0"/>
      <w:divBdr>
        <w:top w:val="none" w:sz="0" w:space="0" w:color="auto"/>
        <w:left w:val="none" w:sz="0" w:space="0" w:color="auto"/>
        <w:bottom w:val="none" w:sz="0" w:space="0" w:color="auto"/>
        <w:right w:val="none" w:sz="0" w:space="0" w:color="auto"/>
      </w:divBdr>
    </w:div>
    <w:div w:id="514811443">
      <w:bodyDiv w:val="1"/>
      <w:marLeft w:val="0"/>
      <w:marRight w:val="0"/>
      <w:marTop w:val="0"/>
      <w:marBottom w:val="0"/>
      <w:divBdr>
        <w:top w:val="none" w:sz="0" w:space="0" w:color="auto"/>
        <w:left w:val="none" w:sz="0" w:space="0" w:color="auto"/>
        <w:bottom w:val="none" w:sz="0" w:space="0" w:color="auto"/>
        <w:right w:val="none" w:sz="0" w:space="0" w:color="auto"/>
      </w:divBdr>
    </w:div>
    <w:div w:id="539170412">
      <w:bodyDiv w:val="1"/>
      <w:marLeft w:val="0"/>
      <w:marRight w:val="0"/>
      <w:marTop w:val="0"/>
      <w:marBottom w:val="0"/>
      <w:divBdr>
        <w:top w:val="none" w:sz="0" w:space="0" w:color="auto"/>
        <w:left w:val="none" w:sz="0" w:space="0" w:color="auto"/>
        <w:bottom w:val="none" w:sz="0" w:space="0" w:color="auto"/>
        <w:right w:val="none" w:sz="0" w:space="0" w:color="auto"/>
      </w:divBdr>
    </w:div>
    <w:div w:id="548106080">
      <w:bodyDiv w:val="1"/>
      <w:marLeft w:val="0"/>
      <w:marRight w:val="0"/>
      <w:marTop w:val="0"/>
      <w:marBottom w:val="0"/>
      <w:divBdr>
        <w:top w:val="none" w:sz="0" w:space="0" w:color="auto"/>
        <w:left w:val="none" w:sz="0" w:space="0" w:color="auto"/>
        <w:bottom w:val="none" w:sz="0" w:space="0" w:color="auto"/>
        <w:right w:val="none" w:sz="0" w:space="0" w:color="auto"/>
      </w:divBdr>
    </w:div>
    <w:div w:id="612178117">
      <w:bodyDiv w:val="1"/>
      <w:marLeft w:val="0"/>
      <w:marRight w:val="0"/>
      <w:marTop w:val="0"/>
      <w:marBottom w:val="0"/>
      <w:divBdr>
        <w:top w:val="none" w:sz="0" w:space="0" w:color="auto"/>
        <w:left w:val="none" w:sz="0" w:space="0" w:color="auto"/>
        <w:bottom w:val="none" w:sz="0" w:space="0" w:color="auto"/>
        <w:right w:val="none" w:sz="0" w:space="0" w:color="auto"/>
      </w:divBdr>
    </w:div>
    <w:div w:id="619917299">
      <w:bodyDiv w:val="1"/>
      <w:marLeft w:val="0"/>
      <w:marRight w:val="0"/>
      <w:marTop w:val="0"/>
      <w:marBottom w:val="0"/>
      <w:divBdr>
        <w:top w:val="none" w:sz="0" w:space="0" w:color="auto"/>
        <w:left w:val="none" w:sz="0" w:space="0" w:color="auto"/>
        <w:bottom w:val="none" w:sz="0" w:space="0" w:color="auto"/>
        <w:right w:val="none" w:sz="0" w:space="0" w:color="auto"/>
      </w:divBdr>
    </w:div>
    <w:div w:id="668993005">
      <w:bodyDiv w:val="1"/>
      <w:marLeft w:val="0"/>
      <w:marRight w:val="0"/>
      <w:marTop w:val="0"/>
      <w:marBottom w:val="0"/>
      <w:divBdr>
        <w:top w:val="none" w:sz="0" w:space="0" w:color="auto"/>
        <w:left w:val="none" w:sz="0" w:space="0" w:color="auto"/>
        <w:bottom w:val="none" w:sz="0" w:space="0" w:color="auto"/>
        <w:right w:val="none" w:sz="0" w:space="0" w:color="auto"/>
      </w:divBdr>
    </w:div>
    <w:div w:id="684212184">
      <w:bodyDiv w:val="1"/>
      <w:marLeft w:val="0"/>
      <w:marRight w:val="0"/>
      <w:marTop w:val="0"/>
      <w:marBottom w:val="0"/>
      <w:divBdr>
        <w:top w:val="none" w:sz="0" w:space="0" w:color="auto"/>
        <w:left w:val="none" w:sz="0" w:space="0" w:color="auto"/>
        <w:bottom w:val="none" w:sz="0" w:space="0" w:color="auto"/>
        <w:right w:val="none" w:sz="0" w:space="0" w:color="auto"/>
      </w:divBdr>
    </w:div>
    <w:div w:id="778717086">
      <w:bodyDiv w:val="1"/>
      <w:marLeft w:val="0"/>
      <w:marRight w:val="0"/>
      <w:marTop w:val="0"/>
      <w:marBottom w:val="0"/>
      <w:divBdr>
        <w:top w:val="none" w:sz="0" w:space="0" w:color="auto"/>
        <w:left w:val="none" w:sz="0" w:space="0" w:color="auto"/>
        <w:bottom w:val="none" w:sz="0" w:space="0" w:color="auto"/>
        <w:right w:val="none" w:sz="0" w:space="0" w:color="auto"/>
      </w:divBdr>
    </w:div>
    <w:div w:id="955215020">
      <w:bodyDiv w:val="1"/>
      <w:marLeft w:val="0"/>
      <w:marRight w:val="0"/>
      <w:marTop w:val="0"/>
      <w:marBottom w:val="0"/>
      <w:divBdr>
        <w:top w:val="none" w:sz="0" w:space="0" w:color="auto"/>
        <w:left w:val="none" w:sz="0" w:space="0" w:color="auto"/>
        <w:bottom w:val="none" w:sz="0" w:space="0" w:color="auto"/>
        <w:right w:val="none" w:sz="0" w:space="0" w:color="auto"/>
      </w:divBdr>
    </w:div>
    <w:div w:id="999650775">
      <w:bodyDiv w:val="1"/>
      <w:marLeft w:val="0"/>
      <w:marRight w:val="0"/>
      <w:marTop w:val="0"/>
      <w:marBottom w:val="0"/>
      <w:divBdr>
        <w:top w:val="none" w:sz="0" w:space="0" w:color="auto"/>
        <w:left w:val="none" w:sz="0" w:space="0" w:color="auto"/>
        <w:bottom w:val="none" w:sz="0" w:space="0" w:color="auto"/>
        <w:right w:val="none" w:sz="0" w:space="0" w:color="auto"/>
      </w:divBdr>
    </w:div>
    <w:div w:id="1013192787">
      <w:bodyDiv w:val="1"/>
      <w:marLeft w:val="0"/>
      <w:marRight w:val="0"/>
      <w:marTop w:val="0"/>
      <w:marBottom w:val="0"/>
      <w:divBdr>
        <w:top w:val="none" w:sz="0" w:space="0" w:color="auto"/>
        <w:left w:val="none" w:sz="0" w:space="0" w:color="auto"/>
        <w:bottom w:val="none" w:sz="0" w:space="0" w:color="auto"/>
        <w:right w:val="none" w:sz="0" w:space="0" w:color="auto"/>
      </w:divBdr>
    </w:div>
    <w:div w:id="1047756062">
      <w:bodyDiv w:val="1"/>
      <w:marLeft w:val="0"/>
      <w:marRight w:val="0"/>
      <w:marTop w:val="0"/>
      <w:marBottom w:val="0"/>
      <w:divBdr>
        <w:top w:val="none" w:sz="0" w:space="0" w:color="auto"/>
        <w:left w:val="none" w:sz="0" w:space="0" w:color="auto"/>
        <w:bottom w:val="none" w:sz="0" w:space="0" w:color="auto"/>
        <w:right w:val="none" w:sz="0" w:space="0" w:color="auto"/>
      </w:divBdr>
    </w:div>
    <w:div w:id="1063867037">
      <w:bodyDiv w:val="1"/>
      <w:marLeft w:val="0"/>
      <w:marRight w:val="0"/>
      <w:marTop w:val="0"/>
      <w:marBottom w:val="0"/>
      <w:divBdr>
        <w:top w:val="none" w:sz="0" w:space="0" w:color="auto"/>
        <w:left w:val="none" w:sz="0" w:space="0" w:color="auto"/>
        <w:bottom w:val="none" w:sz="0" w:space="0" w:color="auto"/>
        <w:right w:val="none" w:sz="0" w:space="0" w:color="auto"/>
      </w:divBdr>
    </w:div>
    <w:div w:id="1066220629">
      <w:bodyDiv w:val="1"/>
      <w:marLeft w:val="0"/>
      <w:marRight w:val="0"/>
      <w:marTop w:val="0"/>
      <w:marBottom w:val="0"/>
      <w:divBdr>
        <w:top w:val="none" w:sz="0" w:space="0" w:color="auto"/>
        <w:left w:val="none" w:sz="0" w:space="0" w:color="auto"/>
        <w:bottom w:val="none" w:sz="0" w:space="0" w:color="auto"/>
        <w:right w:val="none" w:sz="0" w:space="0" w:color="auto"/>
      </w:divBdr>
    </w:div>
    <w:div w:id="1070080013">
      <w:bodyDiv w:val="1"/>
      <w:marLeft w:val="0"/>
      <w:marRight w:val="0"/>
      <w:marTop w:val="0"/>
      <w:marBottom w:val="0"/>
      <w:divBdr>
        <w:top w:val="none" w:sz="0" w:space="0" w:color="auto"/>
        <w:left w:val="none" w:sz="0" w:space="0" w:color="auto"/>
        <w:bottom w:val="none" w:sz="0" w:space="0" w:color="auto"/>
        <w:right w:val="none" w:sz="0" w:space="0" w:color="auto"/>
      </w:divBdr>
    </w:div>
    <w:div w:id="1072389946">
      <w:bodyDiv w:val="1"/>
      <w:marLeft w:val="0"/>
      <w:marRight w:val="0"/>
      <w:marTop w:val="0"/>
      <w:marBottom w:val="0"/>
      <w:divBdr>
        <w:top w:val="none" w:sz="0" w:space="0" w:color="auto"/>
        <w:left w:val="none" w:sz="0" w:space="0" w:color="auto"/>
        <w:bottom w:val="none" w:sz="0" w:space="0" w:color="auto"/>
        <w:right w:val="none" w:sz="0" w:space="0" w:color="auto"/>
      </w:divBdr>
    </w:div>
    <w:div w:id="1090006408">
      <w:bodyDiv w:val="1"/>
      <w:marLeft w:val="0"/>
      <w:marRight w:val="0"/>
      <w:marTop w:val="0"/>
      <w:marBottom w:val="0"/>
      <w:divBdr>
        <w:top w:val="none" w:sz="0" w:space="0" w:color="auto"/>
        <w:left w:val="none" w:sz="0" w:space="0" w:color="auto"/>
        <w:bottom w:val="none" w:sz="0" w:space="0" w:color="auto"/>
        <w:right w:val="none" w:sz="0" w:space="0" w:color="auto"/>
      </w:divBdr>
    </w:div>
    <w:div w:id="1091127612">
      <w:bodyDiv w:val="1"/>
      <w:marLeft w:val="0"/>
      <w:marRight w:val="0"/>
      <w:marTop w:val="0"/>
      <w:marBottom w:val="0"/>
      <w:divBdr>
        <w:top w:val="none" w:sz="0" w:space="0" w:color="auto"/>
        <w:left w:val="none" w:sz="0" w:space="0" w:color="auto"/>
        <w:bottom w:val="none" w:sz="0" w:space="0" w:color="auto"/>
        <w:right w:val="none" w:sz="0" w:space="0" w:color="auto"/>
      </w:divBdr>
    </w:div>
    <w:div w:id="1102724057">
      <w:bodyDiv w:val="1"/>
      <w:marLeft w:val="0"/>
      <w:marRight w:val="0"/>
      <w:marTop w:val="0"/>
      <w:marBottom w:val="0"/>
      <w:divBdr>
        <w:top w:val="none" w:sz="0" w:space="0" w:color="auto"/>
        <w:left w:val="none" w:sz="0" w:space="0" w:color="auto"/>
        <w:bottom w:val="none" w:sz="0" w:space="0" w:color="auto"/>
        <w:right w:val="none" w:sz="0" w:space="0" w:color="auto"/>
      </w:divBdr>
    </w:div>
    <w:div w:id="1133711346">
      <w:bodyDiv w:val="1"/>
      <w:marLeft w:val="0"/>
      <w:marRight w:val="0"/>
      <w:marTop w:val="0"/>
      <w:marBottom w:val="0"/>
      <w:divBdr>
        <w:top w:val="none" w:sz="0" w:space="0" w:color="auto"/>
        <w:left w:val="none" w:sz="0" w:space="0" w:color="auto"/>
        <w:bottom w:val="none" w:sz="0" w:space="0" w:color="auto"/>
        <w:right w:val="none" w:sz="0" w:space="0" w:color="auto"/>
      </w:divBdr>
    </w:div>
    <w:div w:id="1169491565">
      <w:bodyDiv w:val="1"/>
      <w:marLeft w:val="0"/>
      <w:marRight w:val="0"/>
      <w:marTop w:val="0"/>
      <w:marBottom w:val="0"/>
      <w:divBdr>
        <w:top w:val="none" w:sz="0" w:space="0" w:color="auto"/>
        <w:left w:val="none" w:sz="0" w:space="0" w:color="auto"/>
        <w:bottom w:val="none" w:sz="0" w:space="0" w:color="auto"/>
        <w:right w:val="none" w:sz="0" w:space="0" w:color="auto"/>
      </w:divBdr>
    </w:div>
    <w:div w:id="1185443857">
      <w:bodyDiv w:val="1"/>
      <w:marLeft w:val="0"/>
      <w:marRight w:val="0"/>
      <w:marTop w:val="0"/>
      <w:marBottom w:val="0"/>
      <w:divBdr>
        <w:top w:val="none" w:sz="0" w:space="0" w:color="auto"/>
        <w:left w:val="none" w:sz="0" w:space="0" w:color="auto"/>
        <w:bottom w:val="none" w:sz="0" w:space="0" w:color="auto"/>
        <w:right w:val="none" w:sz="0" w:space="0" w:color="auto"/>
      </w:divBdr>
    </w:div>
    <w:div w:id="1257059208">
      <w:bodyDiv w:val="1"/>
      <w:marLeft w:val="0"/>
      <w:marRight w:val="0"/>
      <w:marTop w:val="0"/>
      <w:marBottom w:val="0"/>
      <w:divBdr>
        <w:top w:val="none" w:sz="0" w:space="0" w:color="auto"/>
        <w:left w:val="none" w:sz="0" w:space="0" w:color="auto"/>
        <w:bottom w:val="none" w:sz="0" w:space="0" w:color="auto"/>
        <w:right w:val="none" w:sz="0" w:space="0" w:color="auto"/>
      </w:divBdr>
    </w:div>
    <w:div w:id="1260873489">
      <w:bodyDiv w:val="1"/>
      <w:marLeft w:val="0"/>
      <w:marRight w:val="0"/>
      <w:marTop w:val="0"/>
      <w:marBottom w:val="0"/>
      <w:divBdr>
        <w:top w:val="none" w:sz="0" w:space="0" w:color="auto"/>
        <w:left w:val="none" w:sz="0" w:space="0" w:color="auto"/>
        <w:bottom w:val="none" w:sz="0" w:space="0" w:color="auto"/>
        <w:right w:val="none" w:sz="0" w:space="0" w:color="auto"/>
      </w:divBdr>
    </w:div>
    <w:div w:id="1328707069">
      <w:bodyDiv w:val="1"/>
      <w:marLeft w:val="0"/>
      <w:marRight w:val="0"/>
      <w:marTop w:val="0"/>
      <w:marBottom w:val="0"/>
      <w:divBdr>
        <w:top w:val="none" w:sz="0" w:space="0" w:color="auto"/>
        <w:left w:val="none" w:sz="0" w:space="0" w:color="auto"/>
        <w:bottom w:val="none" w:sz="0" w:space="0" w:color="auto"/>
        <w:right w:val="none" w:sz="0" w:space="0" w:color="auto"/>
      </w:divBdr>
    </w:div>
    <w:div w:id="1372001582">
      <w:bodyDiv w:val="1"/>
      <w:marLeft w:val="0"/>
      <w:marRight w:val="0"/>
      <w:marTop w:val="0"/>
      <w:marBottom w:val="0"/>
      <w:divBdr>
        <w:top w:val="none" w:sz="0" w:space="0" w:color="auto"/>
        <w:left w:val="none" w:sz="0" w:space="0" w:color="auto"/>
        <w:bottom w:val="none" w:sz="0" w:space="0" w:color="auto"/>
        <w:right w:val="none" w:sz="0" w:space="0" w:color="auto"/>
      </w:divBdr>
    </w:div>
    <w:div w:id="1380083015">
      <w:bodyDiv w:val="1"/>
      <w:marLeft w:val="0"/>
      <w:marRight w:val="0"/>
      <w:marTop w:val="0"/>
      <w:marBottom w:val="0"/>
      <w:divBdr>
        <w:top w:val="none" w:sz="0" w:space="0" w:color="auto"/>
        <w:left w:val="none" w:sz="0" w:space="0" w:color="auto"/>
        <w:bottom w:val="none" w:sz="0" w:space="0" w:color="auto"/>
        <w:right w:val="none" w:sz="0" w:space="0" w:color="auto"/>
      </w:divBdr>
    </w:div>
    <w:div w:id="1504395075">
      <w:bodyDiv w:val="1"/>
      <w:marLeft w:val="0"/>
      <w:marRight w:val="0"/>
      <w:marTop w:val="0"/>
      <w:marBottom w:val="0"/>
      <w:divBdr>
        <w:top w:val="none" w:sz="0" w:space="0" w:color="auto"/>
        <w:left w:val="none" w:sz="0" w:space="0" w:color="auto"/>
        <w:bottom w:val="none" w:sz="0" w:space="0" w:color="auto"/>
        <w:right w:val="none" w:sz="0" w:space="0" w:color="auto"/>
      </w:divBdr>
    </w:div>
    <w:div w:id="1548563589">
      <w:bodyDiv w:val="1"/>
      <w:marLeft w:val="0"/>
      <w:marRight w:val="0"/>
      <w:marTop w:val="0"/>
      <w:marBottom w:val="0"/>
      <w:divBdr>
        <w:top w:val="none" w:sz="0" w:space="0" w:color="auto"/>
        <w:left w:val="none" w:sz="0" w:space="0" w:color="auto"/>
        <w:bottom w:val="none" w:sz="0" w:space="0" w:color="auto"/>
        <w:right w:val="none" w:sz="0" w:space="0" w:color="auto"/>
      </w:divBdr>
    </w:div>
    <w:div w:id="1582981689">
      <w:bodyDiv w:val="1"/>
      <w:marLeft w:val="0"/>
      <w:marRight w:val="0"/>
      <w:marTop w:val="0"/>
      <w:marBottom w:val="0"/>
      <w:divBdr>
        <w:top w:val="none" w:sz="0" w:space="0" w:color="auto"/>
        <w:left w:val="none" w:sz="0" w:space="0" w:color="auto"/>
        <w:bottom w:val="none" w:sz="0" w:space="0" w:color="auto"/>
        <w:right w:val="none" w:sz="0" w:space="0" w:color="auto"/>
      </w:divBdr>
    </w:div>
    <w:div w:id="1606184006">
      <w:bodyDiv w:val="1"/>
      <w:marLeft w:val="0"/>
      <w:marRight w:val="0"/>
      <w:marTop w:val="0"/>
      <w:marBottom w:val="0"/>
      <w:divBdr>
        <w:top w:val="none" w:sz="0" w:space="0" w:color="auto"/>
        <w:left w:val="none" w:sz="0" w:space="0" w:color="auto"/>
        <w:bottom w:val="none" w:sz="0" w:space="0" w:color="auto"/>
        <w:right w:val="none" w:sz="0" w:space="0" w:color="auto"/>
      </w:divBdr>
    </w:div>
    <w:div w:id="1643734459">
      <w:bodyDiv w:val="1"/>
      <w:marLeft w:val="0"/>
      <w:marRight w:val="0"/>
      <w:marTop w:val="0"/>
      <w:marBottom w:val="0"/>
      <w:divBdr>
        <w:top w:val="none" w:sz="0" w:space="0" w:color="auto"/>
        <w:left w:val="none" w:sz="0" w:space="0" w:color="auto"/>
        <w:bottom w:val="none" w:sz="0" w:space="0" w:color="auto"/>
        <w:right w:val="none" w:sz="0" w:space="0" w:color="auto"/>
      </w:divBdr>
    </w:div>
    <w:div w:id="1646356920">
      <w:bodyDiv w:val="1"/>
      <w:marLeft w:val="0"/>
      <w:marRight w:val="0"/>
      <w:marTop w:val="0"/>
      <w:marBottom w:val="0"/>
      <w:divBdr>
        <w:top w:val="none" w:sz="0" w:space="0" w:color="auto"/>
        <w:left w:val="none" w:sz="0" w:space="0" w:color="auto"/>
        <w:bottom w:val="none" w:sz="0" w:space="0" w:color="auto"/>
        <w:right w:val="none" w:sz="0" w:space="0" w:color="auto"/>
      </w:divBdr>
    </w:div>
    <w:div w:id="1658805632">
      <w:bodyDiv w:val="1"/>
      <w:marLeft w:val="0"/>
      <w:marRight w:val="0"/>
      <w:marTop w:val="0"/>
      <w:marBottom w:val="0"/>
      <w:divBdr>
        <w:top w:val="none" w:sz="0" w:space="0" w:color="auto"/>
        <w:left w:val="none" w:sz="0" w:space="0" w:color="auto"/>
        <w:bottom w:val="none" w:sz="0" w:space="0" w:color="auto"/>
        <w:right w:val="none" w:sz="0" w:space="0" w:color="auto"/>
      </w:divBdr>
    </w:div>
    <w:div w:id="1705792498">
      <w:bodyDiv w:val="1"/>
      <w:marLeft w:val="0"/>
      <w:marRight w:val="0"/>
      <w:marTop w:val="0"/>
      <w:marBottom w:val="0"/>
      <w:divBdr>
        <w:top w:val="none" w:sz="0" w:space="0" w:color="auto"/>
        <w:left w:val="none" w:sz="0" w:space="0" w:color="auto"/>
        <w:bottom w:val="none" w:sz="0" w:space="0" w:color="auto"/>
        <w:right w:val="none" w:sz="0" w:space="0" w:color="auto"/>
      </w:divBdr>
    </w:div>
    <w:div w:id="1715234531">
      <w:bodyDiv w:val="1"/>
      <w:marLeft w:val="0"/>
      <w:marRight w:val="0"/>
      <w:marTop w:val="0"/>
      <w:marBottom w:val="0"/>
      <w:divBdr>
        <w:top w:val="none" w:sz="0" w:space="0" w:color="auto"/>
        <w:left w:val="none" w:sz="0" w:space="0" w:color="auto"/>
        <w:bottom w:val="none" w:sz="0" w:space="0" w:color="auto"/>
        <w:right w:val="none" w:sz="0" w:space="0" w:color="auto"/>
      </w:divBdr>
    </w:div>
    <w:div w:id="1722248777">
      <w:bodyDiv w:val="1"/>
      <w:marLeft w:val="0"/>
      <w:marRight w:val="0"/>
      <w:marTop w:val="0"/>
      <w:marBottom w:val="0"/>
      <w:divBdr>
        <w:top w:val="none" w:sz="0" w:space="0" w:color="auto"/>
        <w:left w:val="none" w:sz="0" w:space="0" w:color="auto"/>
        <w:bottom w:val="none" w:sz="0" w:space="0" w:color="auto"/>
        <w:right w:val="none" w:sz="0" w:space="0" w:color="auto"/>
      </w:divBdr>
    </w:div>
    <w:div w:id="1729835620">
      <w:bodyDiv w:val="1"/>
      <w:marLeft w:val="0"/>
      <w:marRight w:val="0"/>
      <w:marTop w:val="0"/>
      <w:marBottom w:val="0"/>
      <w:divBdr>
        <w:top w:val="none" w:sz="0" w:space="0" w:color="auto"/>
        <w:left w:val="none" w:sz="0" w:space="0" w:color="auto"/>
        <w:bottom w:val="none" w:sz="0" w:space="0" w:color="auto"/>
        <w:right w:val="none" w:sz="0" w:space="0" w:color="auto"/>
      </w:divBdr>
    </w:div>
    <w:div w:id="1763722199">
      <w:bodyDiv w:val="1"/>
      <w:marLeft w:val="0"/>
      <w:marRight w:val="0"/>
      <w:marTop w:val="0"/>
      <w:marBottom w:val="0"/>
      <w:divBdr>
        <w:top w:val="none" w:sz="0" w:space="0" w:color="auto"/>
        <w:left w:val="none" w:sz="0" w:space="0" w:color="auto"/>
        <w:bottom w:val="none" w:sz="0" w:space="0" w:color="auto"/>
        <w:right w:val="none" w:sz="0" w:space="0" w:color="auto"/>
      </w:divBdr>
    </w:div>
    <w:div w:id="1780299270">
      <w:bodyDiv w:val="1"/>
      <w:marLeft w:val="0"/>
      <w:marRight w:val="0"/>
      <w:marTop w:val="0"/>
      <w:marBottom w:val="0"/>
      <w:divBdr>
        <w:top w:val="none" w:sz="0" w:space="0" w:color="auto"/>
        <w:left w:val="none" w:sz="0" w:space="0" w:color="auto"/>
        <w:bottom w:val="none" w:sz="0" w:space="0" w:color="auto"/>
        <w:right w:val="none" w:sz="0" w:space="0" w:color="auto"/>
      </w:divBdr>
    </w:div>
    <w:div w:id="1781101382">
      <w:bodyDiv w:val="1"/>
      <w:marLeft w:val="0"/>
      <w:marRight w:val="0"/>
      <w:marTop w:val="0"/>
      <w:marBottom w:val="0"/>
      <w:divBdr>
        <w:top w:val="none" w:sz="0" w:space="0" w:color="auto"/>
        <w:left w:val="none" w:sz="0" w:space="0" w:color="auto"/>
        <w:bottom w:val="none" w:sz="0" w:space="0" w:color="auto"/>
        <w:right w:val="none" w:sz="0" w:space="0" w:color="auto"/>
      </w:divBdr>
    </w:div>
    <w:div w:id="1886063310">
      <w:bodyDiv w:val="1"/>
      <w:marLeft w:val="0"/>
      <w:marRight w:val="0"/>
      <w:marTop w:val="0"/>
      <w:marBottom w:val="0"/>
      <w:divBdr>
        <w:top w:val="none" w:sz="0" w:space="0" w:color="auto"/>
        <w:left w:val="none" w:sz="0" w:space="0" w:color="auto"/>
        <w:bottom w:val="none" w:sz="0" w:space="0" w:color="auto"/>
        <w:right w:val="none" w:sz="0" w:space="0" w:color="auto"/>
      </w:divBdr>
    </w:div>
    <w:div w:id="1900241092">
      <w:bodyDiv w:val="1"/>
      <w:marLeft w:val="0"/>
      <w:marRight w:val="0"/>
      <w:marTop w:val="0"/>
      <w:marBottom w:val="0"/>
      <w:divBdr>
        <w:top w:val="none" w:sz="0" w:space="0" w:color="auto"/>
        <w:left w:val="none" w:sz="0" w:space="0" w:color="auto"/>
        <w:bottom w:val="none" w:sz="0" w:space="0" w:color="auto"/>
        <w:right w:val="none" w:sz="0" w:space="0" w:color="auto"/>
      </w:divBdr>
    </w:div>
    <w:div w:id="1902909650">
      <w:bodyDiv w:val="1"/>
      <w:marLeft w:val="0"/>
      <w:marRight w:val="0"/>
      <w:marTop w:val="0"/>
      <w:marBottom w:val="0"/>
      <w:divBdr>
        <w:top w:val="none" w:sz="0" w:space="0" w:color="auto"/>
        <w:left w:val="none" w:sz="0" w:space="0" w:color="auto"/>
        <w:bottom w:val="none" w:sz="0" w:space="0" w:color="auto"/>
        <w:right w:val="none" w:sz="0" w:space="0" w:color="auto"/>
      </w:divBdr>
    </w:div>
    <w:div w:id="1906721551">
      <w:bodyDiv w:val="1"/>
      <w:marLeft w:val="0"/>
      <w:marRight w:val="0"/>
      <w:marTop w:val="0"/>
      <w:marBottom w:val="0"/>
      <w:divBdr>
        <w:top w:val="none" w:sz="0" w:space="0" w:color="auto"/>
        <w:left w:val="none" w:sz="0" w:space="0" w:color="auto"/>
        <w:bottom w:val="none" w:sz="0" w:space="0" w:color="auto"/>
        <w:right w:val="none" w:sz="0" w:space="0" w:color="auto"/>
      </w:divBdr>
    </w:div>
    <w:div w:id="1928463364">
      <w:bodyDiv w:val="1"/>
      <w:marLeft w:val="0"/>
      <w:marRight w:val="0"/>
      <w:marTop w:val="0"/>
      <w:marBottom w:val="0"/>
      <w:divBdr>
        <w:top w:val="none" w:sz="0" w:space="0" w:color="auto"/>
        <w:left w:val="none" w:sz="0" w:space="0" w:color="auto"/>
        <w:bottom w:val="none" w:sz="0" w:space="0" w:color="auto"/>
        <w:right w:val="none" w:sz="0" w:space="0" w:color="auto"/>
      </w:divBdr>
    </w:div>
    <w:div w:id="1939755295">
      <w:bodyDiv w:val="1"/>
      <w:marLeft w:val="0"/>
      <w:marRight w:val="0"/>
      <w:marTop w:val="0"/>
      <w:marBottom w:val="0"/>
      <w:divBdr>
        <w:top w:val="none" w:sz="0" w:space="0" w:color="auto"/>
        <w:left w:val="none" w:sz="0" w:space="0" w:color="auto"/>
        <w:bottom w:val="none" w:sz="0" w:space="0" w:color="auto"/>
        <w:right w:val="none" w:sz="0" w:space="0" w:color="auto"/>
      </w:divBdr>
    </w:div>
    <w:div w:id="1946494705">
      <w:bodyDiv w:val="1"/>
      <w:marLeft w:val="0"/>
      <w:marRight w:val="0"/>
      <w:marTop w:val="0"/>
      <w:marBottom w:val="0"/>
      <w:divBdr>
        <w:top w:val="none" w:sz="0" w:space="0" w:color="auto"/>
        <w:left w:val="none" w:sz="0" w:space="0" w:color="auto"/>
        <w:bottom w:val="none" w:sz="0" w:space="0" w:color="auto"/>
        <w:right w:val="none" w:sz="0" w:space="0" w:color="auto"/>
      </w:divBdr>
    </w:div>
    <w:div w:id="1973559191">
      <w:bodyDiv w:val="1"/>
      <w:marLeft w:val="0"/>
      <w:marRight w:val="0"/>
      <w:marTop w:val="0"/>
      <w:marBottom w:val="0"/>
      <w:divBdr>
        <w:top w:val="none" w:sz="0" w:space="0" w:color="auto"/>
        <w:left w:val="none" w:sz="0" w:space="0" w:color="auto"/>
        <w:bottom w:val="none" w:sz="0" w:space="0" w:color="auto"/>
        <w:right w:val="none" w:sz="0" w:space="0" w:color="auto"/>
      </w:divBdr>
    </w:div>
    <w:div w:id="1997613772">
      <w:bodyDiv w:val="1"/>
      <w:marLeft w:val="0"/>
      <w:marRight w:val="0"/>
      <w:marTop w:val="0"/>
      <w:marBottom w:val="0"/>
      <w:divBdr>
        <w:top w:val="none" w:sz="0" w:space="0" w:color="auto"/>
        <w:left w:val="none" w:sz="0" w:space="0" w:color="auto"/>
        <w:bottom w:val="none" w:sz="0" w:space="0" w:color="auto"/>
        <w:right w:val="none" w:sz="0" w:space="0" w:color="auto"/>
      </w:divBdr>
    </w:div>
    <w:div w:id="2014841506">
      <w:bodyDiv w:val="1"/>
      <w:marLeft w:val="0"/>
      <w:marRight w:val="0"/>
      <w:marTop w:val="0"/>
      <w:marBottom w:val="0"/>
      <w:divBdr>
        <w:top w:val="none" w:sz="0" w:space="0" w:color="auto"/>
        <w:left w:val="none" w:sz="0" w:space="0" w:color="auto"/>
        <w:bottom w:val="none" w:sz="0" w:space="0" w:color="auto"/>
        <w:right w:val="none" w:sz="0" w:space="0" w:color="auto"/>
      </w:divBdr>
    </w:div>
    <w:div w:id="2027515998">
      <w:bodyDiv w:val="1"/>
      <w:marLeft w:val="0"/>
      <w:marRight w:val="0"/>
      <w:marTop w:val="0"/>
      <w:marBottom w:val="0"/>
      <w:divBdr>
        <w:top w:val="none" w:sz="0" w:space="0" w:color="auto"/>
        <w:left w:val="none" w:sz="0" w:space="0" w:color="auto"/>
        <w:bottom w:val="none" w:sz="0" w:space="0" w:color="auto"/>
        <w:right w:val="none" w:sz="0" w:space="0" w:color="auto"/>
      </w:divBdr>
    </w:div>
    <w:div w:id="2050252308">
      <w:bodyDiv w:val="1"/>
      <w:marLeft w:val="0"/>
      <w:marRight w:val="0"/>
      <w:marTop w:val="0"/>
      <w:marBottom w:val="0"/>
      <w:divBdr>
        <w:top w:val="none" w:sz="0" w:space="0" w:color="auto"/>
        <w:left w:val="none" w:sz="0" w:space="0" w:color="auto"/>
        <w:bottom w:val="none" w:sz="0" w:space="0" w:color="auto"/>
        <w:right w:val="none" w:sz="0" w:space="0" w:color="auto"/>
      </w:divBdr>
    </w:div>
    <w:div w:id="2090422264">
      <w:bodyDiv w:val="1"/>
      <w:marLeft w:val="0"/>
      <w:marRight w:val="0"/>
      <w:marTop w:val="0"/>
      <w:marBottom w:val="0"/>
      <w:divBdr>
        <w:top w:val="none" w:sz="0" w:space="0" w:color="auto"/>
        <w:left w:val="none" w:sz="0" w:space="0" w:color="auto"/>
        <w:bottom w:val="none" w:sz="0" w:space="0" w:color="auto"/>
        <w:right w:val="none" w:sz="0" w:space="0" w:color="auto"/>
      </w:divBdr>
    </w:div>
    <w:div w:id="2131782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gitlab.com/main2121/DPMOPS" TargetMode="External"/><Relationship Id="rId21" Type="http://schemas.openxmlformats.org/officeDocument/2006/relationships/image" Target="media/image10.png"/><Relationship Id="rId34" Type="http://schemas.openxmlformats.org/officeDocument/2006/relationships/image" Target="media/image23.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Khair69/DPMO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2D02D-AE46-4C5F-95D7-C2A85D0EC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67</Pages>
  <Words>6995</Words>
  <Characters>39878</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 Horani</dc:creator>
  <cp:keywords/>
  <dc:description/>
  <cp:lastModifiedBy>Khair Horani</cp:lastModifiedBy>
  <cp:revision>9</cp:revision>
  <cp:lastPrinted>2025-07-16T18:41:00Z</cp:lastPrinted>
  <dcterms:created xsi:type="dcterms:W3CDTF">2025-07-15T12:18:00Z</dcterms:created>
  <dcterms:modified xsi:type="dcterms:W3CDTF">2025-07-16T18:41:00Z</dcterms:modified>
</cp:coreProperties>
</file>